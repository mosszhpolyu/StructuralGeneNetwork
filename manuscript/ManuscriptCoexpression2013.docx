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E5354" w:rsidRDefault="00BB0A53" w:rsidP="007262A9">
      <w:pPr>
        <w:rPr>
          <w:rFonts w:ascii="Times New Roman" w:hAnsi="Times New Roman" w:cs="Times New Roman"/>
          <w:sz w:val="24"/>
          <w:szCs w:val="24"/>
        </w:rPr>
      </w:pPr>
      <w:r>
        <w:rPr>
          <w:rFonts w:ascii="Times New Roman" w:hAnsi="Times New Roman" w:cs="Times New Roman" w:hint="eastAsia"/>
          <w:sz w:val="24"/>
          <w:szCs w:val="24"/>
        </w:rPr>
        <w:t>Structur</w:t>
      </w:r>
      <w:r>
        <w:rPr>
          <w:rFonts w:ascii="Times New Roman" w:hAnsi="Times New Roman" w:cs="Times New Roman"/>
          <w:sz w:val="24"/>
          <w:szCs w:val="24"/>
        </w:rPr>
        <w:t>al</w:t>
      </w:r>
      <w:r w:rsidR="004E5354">
        <w:rPr>
          <w:rFonts w:ascii="Times New Roman" w:hAnsi="Times New Roman" w:cs="Times New Roman" w:hint="eastAsia"/>
          <w:sz w:val="24"/>
          <w:szCs w:val="24"/>
        </w:rPr>
        <w:t xml:space="preserve"> </w:t>
      </w:r>
      <w:r>
        <w:rPr>
          <w:rFonts w:ascii="Times New Roman" w:hAnsi="Times New Roman" w:cs="Times New Roman"/>
          <w:sz w:val="24"/>
          <w:szCs w:val="24"/>
        </w:rPr>
        <w:t xml:space="preserve">Gene </w:t>
      </w:r>
      <w:r w:rsidR="004E5354">
        <w:rPr>
          <w:rFonts w:ascii="Times New Roman" w:hAnsi="Times New Roman" w:cs="Times New Roman" w:hint="eastAsia"/>
          <w:sz w:val="24"/>
          <w:szCs w:val="24"/>
        </w:rPr>
        <w:t>Network Analysis</w:t>
      </w:r>
      <w:r>
        <w:rPr>
          <w:rFonts w:ascii="Times New Roman" w:hAnsi="Times New Roman" w:cs="Times New Roman"/>
          <w:sz w:val="24"/>
          <w:szCs w:val="24"/>
        </w:rPr>
        <w:t xml:space="preserve"> </w:t>
      </w:r>
      <w:r w:rsidR="00CC76DD">
        <w:rPr>
          <w:rFonts w:ascii="Times New Roman" w:hAnsi="Times New Roman" w:cs="Times New Roman"/>
          <w:sz w:val="24"/>
          <w:szCs w:val="24"/>
        </w:rPr>
        <w:t>of</w:t>
      </w:r>
      <w:r>
        <w:rPr>
          <w:rFonts w:ascii="Times New Roman" w:hAnsi="Times New Roman" w:cs="Times New Roman"/>
          <w:sz w:val="24"/>
          <w:szCs w:val="24"/>
        </w:rPr>
        <w:t xml:space="preserve"> Neoplasm-associated </w:t>
      </w:r>
      <w:r>
        <w:rPr>
          <w:rFonts w:ascii="Times New Roman" w:hAnsi="Times New Roman" w:cs="Times New Roman" w:hint="eastAsia"/>
          <w:sz w:val="24"/>
          <w:szCs w:val="24"/>
        </w:rPr>
        <w:t>Co-expression</w:t>
      </w:r>
      <w:r>
        <w:rPr>
          <w:rFonts w:ascii="Times New Roman" w:hAnsi="Times New Roman" w:cs="Times New Roman"/>
          <w:sz w:val="24"/>
          <w:szCs w:val="24"/>
        </w:rPr>
        <w:t>:</w:t>
      </w:r>
      <w:r w:rsidR="004E5354">
        <w:rPr>
          <w:rFonts w:ascii="Times New Roman" w:hAnsi="Times New Roman" w:cs="Times New Roman" w:hint="eastAsia"/>
          <w:sz w:val="24"/>
          <w:szCs w:val="24"/>
        </w:rPr>
        <w:t xml:space="preserve"> Deciphering </w:t>
      </w:r>
      <w:r>
        <w:rPr>
          <w:rFonts w:ascii="Times New Roman" w:hAnsi="Times New Roman" w:cs="Times New Roman"/>
          <w:sz w:val="24"/>
          <w:szCs w:val="24"/>
        </w:rPr>
        <w:t xml:space="preserve">Potential </w:t>
      </w:r>
      <w:r w:rsidR="001E0283">
        <w:rPr>
          <w:rFonts w:ascii="Times New Roman" w:hAnsi="Times New Roman" w:cs="Times New Roman"/>
          <w:sz w:val="24"/>
          <w:szCs w:val="24"/>
        </w:rPr>
        <w:t>NPM1</w:t>
      </w:r>
      <w:r w:rsidR="00313A05">
        <w:rPr>
          <w:rFonts w:ascii="Times New Roman" w:hAnsi="Times New Roman" w:cs="Times New Roman"/>
          <w:sz w:val="24"/>
          <w:szCs w:val="24"/>
        </w:rPr>
        <w:t>/B23</w:t>
      </w:r>
      <w:r w:rsidR="001E0283">
        <w:rPr>
          <w:rFonts w:ascii="Times New Roman" w:hAnsi="Times New Roman" w:cs="Times New Roman"/>
          <w:sz w:val="24"/>
          <w:szCs w:val="24"/>
        </w:rPr>
        <w:t xml:space="preserve">-Oriented </w:t>
      </w:r>
      <w:r>
        <w:rPr>
          <w:rFonts w:ascii="Times New Roman" w:hAnsi="Times New Roman" w:cs="Times New Roman"/>
          <w:sz w:val="24"/>
          <w:szCs w:val="24"/>
        </w:rPr>
        <w:t xml:space="preserve">Treatment </w:t>
      </w:r>
      <w:r w:rsidR="001E0283">
        <w:rPr>
          <w:rFonts w:ascii="Times New Roman" w:hAnsi="Times New Roman" w:cs="Times New Roman"/>
          <w:sz w:val="24"/>
          <w:szCs w:val="24"/>
        </w:rPr>
        <w:t xml:space="preserve">Mechanism </w:t>
      </w:r>
      <w:r w:rsidR="00CC76DD">
        <w:rPr>
          <w:rFonts w:ascii="Times New Roman" w:hAnsi="Times New Roman" w:cs="Times New Roman"/>
          <w:sz w:val="24"/>
          <w:szCs w:val="24"/>
        </w:rPr>
        <w:t>in</w:t>
      </w:r>
      <w:r w:rsidR="001E0283">
        <w:rPr>
          <w:rFonts w:ascii="Times New Roman" w:hAnsi="Times New Roman" w:cs="Times New Roman"/>
          <w:sz w:val="24"/>
          <w:szCs w:val="24"/>
        </w:rPr>
        <w:t xml:space="preserve"> Chronic </w:t>
      </w:r>
      <w:proofErr w:type="spellStart"/>
      <w:r w:rsidR="001E0283" w:rsidRPr="00877E64">
        <w:rPr>
          <w:rFonts w:ascii="Times New Roman" w:hAnsi="Times New Roman" w:cs="Times New Roman"/>
          <w:sz w:val="24"/>
          <w:szCs w:val="24"/>
        </w:rPr>
        <w:t>Myelogenous</w:t>
      </w:r>
      <w:proofErr w:type="spellEnd"/>
      <w:r w:rsidR="001E0283" w:rsidRPr="00877E64">
        <w:rPr>
          <w:rFonts w:ascii="Times New Roman" w:hAnsi="Times New Roman" w:cs="Times New Roman"/>
          <w:sz w:val="24"/>
          <w:szCs w:val="24"/>
        </w:rPr>
        <w:t xml:space="preserve"> Leukemia</w:t>
      </w:r>
    </w:p>
    <w:p w:rsidR="004E5354" w:rsidRDefault="004E5354" w:rsidP="007262A9">
      <w:pPr>
        <w:rPr>
          <w:rFonts w:ascii="Times New Roman" w:hAnsi="Times New Roman" w:cs="Times New Roman"/>
          <w:sz w:val="24"/>
          <w:szCs w:val="24"/>
        </w:rPr>
      </w:pPr>
    </w:p>
    <w:p w:rsidR="00C241E7" w:rsidRDefault="00C241E7" w:rsidP="007262A9">
      <w:pPr>
        <w:rPr>
          <w:rFonts w:ascii="Times New Roman" w:hAnsi="Times New Roman" w:cs="Times New Roman"/>
          <w:sz w:val="24"/>
          <w:szCs w:val="24"/>
        </w:rPr>
      </w:pPr>
      <w:r>
        <w:rPr>
          <w:rFonts w:ascii="Times New Roman" w:hAnsi="Times New Roman" w:cs="Times New Roman" w:hint="eastAsia"/>
          <w:sz w:val="24"/>
          <w:szCs w:val="24"/>
        </w:rPr>
        <w:t xml:space="preserve">Lawrence WC Chan, SP Yip, Thomas </w:t>
      </w:r>
      <w:proofErr w:type="spellStart"/>
      <w:r>
        <w:rPr>
          <w:rFonts w:ascii="Times New Roman" w:hAnsi="Times New Roman" w:cs="Times New Roman" w:hint="eastAsia"/>
          <w:sz w:val="24"/>
          <w:szCs w:val="24"/>
        </w:rPr>
        <w:t>Lui</w:t>
      </w:r>
      <w:proofErr w:type="spellEnd"/>
      <w:r>
        <w:rPr>
          <w:rFonts w:ascii="Times New Roman" w:hAnsi="Times New Roman" w:cs="Times New Roman" w:hint="eastAsia"/>
          <w:sz w:val="24"/>
          <w:szCs w:val="24"/>
        </w:rPr>
        <w:t xml:space="preserve">, Aimee Chiu, </w:t>
      </w:r>
      <w:proofErr w:type="spellStart"/>
      <w:r>
        <w:rPr>
          <w:rFonts w:ascii="Times New Roman" w:hAnsi="Times New Roman" w:cs="Times New Roman" w:hint="eastAsia"/>
          <w:sz w:val="24"/>
          <w:szCs w:val="24"/>
        </w:rPr>
        <w:t>Phenix</w:t>
      </w:r>
      <w:proofErr w:type="spellEnd"/>
      <w:r>
        <w:rPr>
          <w:rFonts w:ascii="Times New Roman" w:hAnsi="Times New Roman" w:cs="Times New Roman" w:hint="eastAsia"/>
          <w:sz w:val="24"/>
          <w:szCs w:val="24"/>
        </w:rPr>
        <w:t xml:space="preserve"> FF Wang, William CS Cho, </w:t>
      </w:r>
      <w:r w:rsidR="001E0283">
        <w:rPr>
          <w:rFonts w:ascii="Times New Roman" w:hAnsi="Times New Roman" w:cs="Times New Roman"/>
          <w:sz w:val="24"/>
          <w:szCs w:val="24"/>
        </w:rPr>
        <w:t xml:space="preserve">Cesar Wong, </w:t>
      </w:r>
      <w:r>
        <w:rPr>
          <w:rFonts w:ascii="Times New Roman" w:hAnsi="Times New Roman" w:cs="Times New Roman" w:hint="eastAsia"/>
          <w:sz w:val="24"/>
          <w:szCs w:val="24"/>
        </w:rPr>
        <w:t>Benjamin YM Yung</w:t>
      </w:r>
    </w:p>
    <w:p w:rsidR="00C241E7" w:rsidRDefault="00C241E7" w:rsidP="007262A9">
      <w:pPr>
        <w:rPr>
          <w:rFonts w:ascii="Times New Roman" w:hAnsi="Times New Roman" w:cs="Times New Roman"/>
          <w:sz w:val="24"/>
          <w:szCs w:val="24"/>
        </w:rPr>
      </w:pPr>
    </w:p>
    <w:p w:rsidR="005C70DC" w:rsidRPr="00554F21" w:rsidRDefault="004E5354" w:rsidP="00554F21">
      <w:pPr>
        <w:pStyle w:val="ListParagraph"/>
        <w:numPr>
          <w:ilvl w:val="0"/>
          <w:numId w:val="2"/>
        </w:numPr>
        <w:ind w:firstLineChars="0"/>
        <w:rPr>
          <w:rFonts w:ascii="Times New Roman" w:hAnsi="Times New Roman" w:cs="Times New Roman"/>
          <w:sz w:val="24"/>
          <w:szCs w:val="24"/>
        </w:rPr>
      </w:pPr>
      <w:r w:rsidRPr="00554F21">
        <w:rPr>
          <w:rFonts w:ascii="Times New Roman" w:hAnsi="Times New Roman" w:cs="Times New Roman" w:hint="eastAsia"/>
          <w:sz w:val="24"/>
          <w:szCs w:val="24"/>
        </w:rPr>
        <w:t>Introduction</w:t>
      </w:r>
    </w:p>
    <w:p w:rsidR="004E5354" w:rsidRDefault="004E5354" w:rsidP="007262A9">
      <w:pPr>
        <w:rPr>
          <w:rFonts w:ascii="Times New Roman" w:hAnsi="Times New Roman" w:cs="Times New Roman"/>
          <w:sz w:val="24"/>
          <w:szCs w:val="24"/>
          <w:lang w:val="en-GB"/>
        </w:rPr>
      </w:pPr>
    </w:p>
    <w:p w:rsidR="00C217BC" w:rsidRPr="00CC7E95" w:rsidRDefault="00C217BC" w:rsidP="007262A9">
      <w:pPr>
        <w:ind w:firstLineChars="100" w:firstLine="240"/>
        <w:rPr>
          <w:rFonts w:ascii="Times New Roman" w:hAnsi="Times New Roman" w:cs="Times New Roman"/>
          <w:sz w:val="24"/>
          <w:szCs w:val="24"/>
        </w:rPr>
      </w:pPr>
      <w:r w:rsidRPr="00CC7E95">
        <w:rPr>
          <w:rFonts w:ascii="Times New Roman" w:hAnsi="Times New Roman" w:cs="Times New Roman"/>
          <w:sz w:val="24"/>
          <w:szCs w:val="24"/>
          <w:lang w:eastAsia="en-US"/>
        </w:rPr>
        <w:t xml:space="preserve">Gene expression levels change to adapt the stress, such as starvation, </w:t>
      </w:r>
      <w:r w:rsidR="00F51105">
        <w:rPr>
          <w:rFonts w:ascii="Times New Roman" w:hAnsi="Times New Roman" w:cs="Times New Roman"/>
          <w:sz w:val="24"/>
          <w:szCs w:val="24"/>
          <w:lang w:eastAsia="en-US"/>
        </w:rPr>
        <w:t xml:space="preserve">hypoxia, </w:t>
      </w:r>
      <w:r w:rsidRPr="00CC7E95">
        <w:rPr>
          <w:rFonts w:ascii="Times New Roman" w:hAnsi="Times New Roman" w:cs="Times New Roman"/>
          <w:sz w:val="24"/>
          <w:szCs w:val="24"/>
          <w:lang w:eastAsia="en-US"/>
        </w:rPr>
        <w:t xml:space="preserve">toxin and radiation. The changes are </w:t>
      </w:r>
      <w:r w:rsidR="00313A05">
        <w:rPr>
          <w:rFonts w:ascii="Times New Roman" w:hAnsi="Times New Roman" w:cs="Times New Roman"/>
          <w:sz w:val="24"/>
          <w:szCs w:val="24"/>
        </w:rPr>
        <w:t>conveyed in signals</w:t>
      </w:r>
      <w:r w:rsidRPr="00CC7E95">
        <w:rPr>
          <w:rFonts w:ascii="Times New Roman" w:hAnsi="Times New Roman" w:cs="Times New Roman"/>
          <w:sz w:val="24"/>
          <w:szCs w:val="24"/>
        </w:rPr>
        <w:t xml:space="preserve"> between genes</w:t>
      </w:r>
      <w:r w:rsidRPr="00CC7E95">
        <w:rPr>
          <w:rFonts w:ascii="Times New Roman" w:hAnsi="Times New Roman" w:cs="Times New Roman"/>
          <w:sz w:val="24"/>
          <w:szCs w:val="24"/>
          <w:lang w:eastAsia="en-US"/>
        </w:rPr>
        <w:t xml:space="preserve"> through molecular interactions, eventually leading to </w:t>
      </w:r>
      <w:r w:rsidRPr="00CC7E95">
        <w:rPr>
          <w:rFonts w:ascii="Times New Roman" w:hAnsi="Times New Roman" w:cs="Times New Roman"/>
          <w:sz w:val="24"/>
          <w:szCs w:val="24"/>
        </w:rPr>
        <w:t>the cellular processes to cope with the stress</w:t>
      </w:r>
      <w:r w:rsidRPr="00CC7E95">
        <w:rPr>
          <w:rFonts w:ascii="Times New Roman" w:hAnsi="Times New Roman" w:cs="Times New Roman"/>
          <w:sz w:val="24"/>
          <w:szCs w:val="24"/>
          <w:lang w:eastAsia="en-US"/>
        </w:rPr>
        <w:t>. Due to genetic variations</w:t>
      </w:r>
      <w:r w:rsidR="00337ADE">
        <w:rPr>
          <w:rFonts w:ascii="Times New Roman" w:hAnsi="Times New Roman" w:cs="Times New Roman" w:hint="eastAsia"/>
          <w:sz w:val="24"/>
          <w:szCs w:val="24"/>
        </w:rPr>
        <w:t xml:space="preserve"> and epigenetic changes</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such</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inter-gene signals</w:t>
      </w:r>
      <w:r w:rsidRPr="00CC7E95">
        <w:rPr>
          <w:rFonts w:ascii="Times New Roman" w:hAnsi="Times New Roman" w:cs="Times New Roman"/>
          <w:sz w:val="24"/>
          <w:szCs w:val="24"/>
          <w:lang w:eastAsia="en-US"/>
        </w:rPr>
        <w:t xml:space="preserve"> </w:t>
      </w:r>
      <w:r w:rsidR="00337ADE">
        <w:rPr>
          <w:rFonts w:ascii="Times New Roman" w:hAnsi="Times New Roman" w:cs="Times New Roman" w:hint="eastAsia"/>
          <w:sz w:val="24"/>
          <w:szCs w:val="24"/>
        </w:rPr>
        <w:t xml:space="preserve">may </w:t>
      </w:r>
      <w:r w:rsidRPr="00CC7E95">
        <w:rPr>
          <w:rFonts w:ascii="Times New Roman" w:hAnsi="Times New Roman" w:cs="Times New Roman"/>
          <w:sz w:val="24"/>
          <w:szCs w:val="24"/>
          <w:lang w:eastAsia="en-US"/>
        </w:rPr>
        <w:t xml:space="preserve">not be effectively transmitted to </w:t>
      </w:r>
      <w:r w:rsidRPr="00CC7E95">
        <w:rPr>
          <w:rFonts w:ascii="Times New Roman" w:hAnsi="Times New Roman" w:cs="Times New Roman"/>
          <w:sz w:val="24"/>
          <w:szCs w:val="24"/>
        </w:rPr>
        <w:t>regulate the</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cellular</w:t>
      </w:r>
      <w:r w:rsidRPr="00CC7E95">
        <w:rPr>
          <w:rFonts w:ascii="Times New Roman" w:hAnsi="Times New Roman" w:cs="Times New Roman"/>
          <w:sz w:val="24"/>
          <w:szCs w:val="24"/>
          <w:lang w:eastAsia="en-US"/>
        </w:rPr>
        <w:t xml:space="preserve"> responses</w:t>
      </w:r>
      <w:r w:rsidRPr="00CC7E95">
        <w:rPr>
          <w:rFonts w:ascii="Times New Roman" w:hAnsi="Times New Roman" w:cs="Times New Roman"/>
          <w:sz w:val="24"/>
          <w:szCs w:val="24"/>
        </w:rPr>
        <w:t xml:space="preserve"> and</w:t>
      </w:r>
      <w:r w:rsidRPr="00CC7E95">
        <w:rPr>
          <w:rFonts w:ascii="Times New Roman" w:hAnsi="Times New Roman" w:cs="Times New Roman"/>
          <w:sz w:val="24"/>
          <w:szCs w:val="24"/>
          <w:lang w:eastAsia="en-US"/>
        </w:rPr>
        <w:t xml:space="preserve"> </w:t>
      </w:r>
      <w:r w:rsidRPr="00CC7E95">
        <w:rPr>
          <w:rFonts w:ascii="Times New Roman" w:hAnsi="Times New Roman" w:cs="Times New Roman"/>
          <w:sz w:val="24"/>
          <w:szCs w:val="24"/>
        </w:rPr>
        <w:t>the</w:t>
      </w:r>
      <w:r w:rsidRPr="00CC7E95">
        <w:rPr>
          <w:rFonts w:ascii="Times New Roman" w:hAnsi="Times New Roman" w:cs="Times New Roman"/>
          <w:sz w:val="24"/>
          <w:szCs w:val="24"/>
          <w:lang w:eastAsia="en-US"/>
        </w:rPr>
        <w:t xml:space="preserve"> aberrant </w:t>
      </w:r>
      <w:r w:rsidRPr="00CC7E95">
        <w:rPr>
          <w:rFonts w:ascii="Times New Roman" w:hAnsi="Times New Roman" w:cs="Times New Roman"/>
          <w:sz w:val="24"/>
          <w:szCs w:val="24"/>
        </w:rPr>
        <w:t>reg</w:t>
      </w:r>
      <w:r w:rsidRPr="00CC7E95">
        <w:rPr>
          <w:rFonts w:ascii="Times New Roman" w:hAnsi="Times New Roman" w:cs="Times New Roman"/>
          <w:sz w:val="24"/>
          <w:szCs w:val="24"/>
          <w:lang w:eastAsia="en-US"/>
        </w:rPr>
        <w:t>ulation lead</w:t>
      </w:r>
      <w:r w:rsidRPr="00CC7E95">
        <w:rPr>
          <w:rFonts w:ascii="Times New Roman" w:hAnsi="Times New Roman" w:cs="Times New Roman"/>
          <w:sz w:val="24"/>
          <w:szCs w:val="24"/>
        </w:rPr>
        <w:t>s</w:t>
      </w:r>
      <w:r w:rsidRPr="00CC7E95">
        <w:rPr>
          <w:rFonts w:ascii="Times New Roman" w:hAnsi="Times New Roman" w:cs="Times New Roman"/>
          <w:sz w:val="24"/>
          <w:szCs w:val="24"/>
          <w:lang w:eastAsia="en-US"/>
        </w:rPr>
        <w:t xml:space="preserve"> to </w:t>
      </w:r>
      <w:r w:rsidRPr="00CC7E95">
        <w:rPr>
          <w:rFonts w:ascii="Times New Roman" w:hAnsi="Times New Roman" w:cs="Times New Roman"/>
          <w:sz w:val="24"/>
          <w:szCs w:val="24"/>
        </w:rPr>
        <w:t>neoplasm</w:t>
      </w:r>
      <w:r w:rsidRPr="00CC7E95">
        <w:rPr>
          <w:rFonts w:ascii="Times New Roman" w:hAnsi="Times New Roman" w:cs="Times New Roman"/>
          <w:sz w:val="24"/>
          <w:szCs w:val="24"/>
          <w:lang w:eastAsia="en-US"/>
        </w:rPr>
        <w:t>.</w:t>
      </w:r>
      <w:r w:rsidR="00337ADE">
        <w:rPr>
          <w:rFonts w:ascii="Times New Roman" w:hAnsi="Times New Roman" w:cs="Times New Roman" w:hint="eastAsia"/>
          <w:sz w:val="24"/>
          <w:szCs w:val="24"/>
        </w:rPr>
        <w:t xml:space="preserve"> </w:t>
      </w:r>
      <w:r w:rsidR="00313A05">
        <w:rPr>
          <w:rFonts w:ascii="Times New Roman" w:hAnsi="Times New Roman" w:cs="Times New Roman"/>
          <w:sz w:val="24"/>
          <w:szCs w:val="24"/>
        </w:rPr>
        <w:t>Such ineffective inter-gene signals cause t</w:t>
      </w:r>
      <w:r w:rsidR="006F2814">
        <w:rPr>
          <w:rFonts w:ascii="Times New Roman" w:hAnsi="Times New Roman" w:cs="Times New Roman" w:hint="eastAsia"/>
          <w:sz w:val="24"/>
          <w:szCs w:val="24"/>
        </w:rPr>
        <w:t>he deviation of t</w:t>
      </w:r>
      <w:r w:rsidRPr="00CC7E95">
        <w:rPr>
          <w:rFonts w:ascii="Times New Roman" w:hAnsi="Times New Roman" w:cs="Times New Roman"/>
          <w:sz w:val="24"/>
          <w:szCs w:val="24"/>
        </w:rPr>
        <w:t xml:space="preserve">he mean gene expression </w:t>
      </w:r>
      <w:r w:rsidR="00337ADE">
        <w:rPr>
          <w:rFonts w:ascii="Times New Roman" w:hAnsi="Times New Roman" w:cs="Times New Roman"/>
          <w:sz w:val="24"/>
          <w:szCs w:val="24"/>
        </w:rPr>
        <w:t>levels</w:t>
      </w:r>
      <w:r w:rsidR="006F2814">
        <w:rPr>
          <w:rFonts w:ascii="Times New Roman" w:hAnsi="Times New Roman" w:cs="Times New Roman" w:hint="eastAsia"/>
          <w:sz w:val="24"/>
          <w:szCs w:val="24"/>
        </w:rPr>
        <w:t xml:space="preserve"> in patients with neoplastic disease</w:t>
      </w:r>
      <w:r w:rsidR="00337ADE">
        <w:rPr>
          <w:rFonts w:ascii="Times New Roman" w:hAnsi="Times New Roman" w:cs="Times New Roman"/>
          <w:sz w:val="24"/>
          <w:szCs w:val="24"/>
        </w:rPr>
        <w:t xml:space="preserve"> </w:t>
      </w:r>
      <w:r w:rsidR="006F2814">
        <w:rPr>
          <w:rFonts w:ascii="Times New Roman" w:hAnsi="Times New Roman" w:cs="Times New Roman" w:hint="eastAsia"/>
          <w:sz w:val="24"/>
          <w:szCs w:val="24"/>
        </w:rPr>
        <w:t>from that in</w:t>
      </w:r>
      <w:r w:rsidR="00337ADE">
        <w:rPr>
          <w:rFonts w:ascii="Times New Roman" w:hAnsi="Times New Roman" w:cs="Times New Roman" w:hint="eastAsia"/>
          <w:sz w:val="24"/>
          <w:szCs w:val="24"/>
        </w:rPr>
        <w:t xml:space="preserve"> the healthy individuals</w:t>
      </w:r>
      <w:r w:rsidR="00313A05">
        <w:rPr>
          <w:rFonts w:ascii="Times New Roman" w:hAnsi="Times New Roman" w:cs="Times New Roman"/>
          <w:sz w:val="24"/>
          <w:szCs w:val="24"/>
        </w:rPr>
        <w:t>, which</w:t>
      </w:r>
      <w:r w:rsidR="00337ADE" w:rsidRPr="00CC7E95">
        <w:rPr>
          <w:rFonts w:ascii="Times New Roman" w:hAnsi="Times New Roman" w:cs="Times New Roman"/>
          <w:sz w:val="24"/>
          <w:szCs w:val="24"/>
        </w:rPr>
        <w:t xml:space="preserve"> </w:t>
      </w:r>
      <w:r w:rsidR="006F2814">
        <w:rPr>
          <w:rFonts w:ascii="Times New Roman" w:hAnsi="Times New Roman" w:cs="Times New Roman" w:hint="eastAsia"/>
          <w:sz w:val="24"/>
          <w:szCs w:val="24"/>
        </w:rPr>
        <w:t>is</w:t>
      </w:r>
      <w:r w:rsidRPr="00CC7E95">
        <w:rPr>
          <w:rFonts w:ascii="Times New Roman" w:hAnsi="Times New Roman" w:cs="Times New Roman"/>
          <w:sz w:val="24"/>
          <w:szCs w:val="24"/>
        </w:rPr>
        <w:t xml:space="preserve"> commonly </w:t>
      </w:r>
      <w:r w:rsidR="00313A05">
        <w:rPr>
          <w:rFonts w:ascii="Times New Roman" w:hAnsi="Times New Roman" w:cs="Times New Roman"/>
          <w:sz w:val="24"/>
          <w:szCs w:val="24"/>
        </w:rPr>
        <w:t xml:space="preserve">referred to as differential gene expression and </w:t>
      </w:r>
      <w:r w:rsidRPr="00CC7E95">
        <w:rPr>
          <w:rFonts w:ascii="Times New Roman" w:hAnsi="Times New Roman" w:cs="Times New Roman"/>
          <w:sz w:val="24"/>
          <w:szCs w:val="24"/>
        </w:rPr>
        <w:t xml:space="preserve">believed to be associated with the disease state. Method has been developed to test for the expression changes </w:t>
      </w:r>
      <w:r w:rsidR="00313A05">
        <w:rPr>
          <w:rFonts w:ascii="Times New Roman" w:hAnsi="Times New Roman" w:cs="Times New Roman"/>
          <w:sz w:val="24"/>
          <w:szCs w:val="24"/>
        </w:rPr>
        <w:t xml:space="preserve">of genes of interest </w:t>
      </w:r>
      <w:r w:rsidRPr="00CC7E95">
        <w:rPr>
          <w:rFonts w:ascii="Times New Roman" w:hAnsi="Times New Roman" w:cs="Times New Roman"/>
          <w:sz w:val="24"/>
          <w:szCs w:val="24"/>
        </w:rPr>
        <w:t xml:space="preserve">simultaneously </w:t>
      </w:r>
      <w:r w:rsidR="006F2814">
        <w:rPr>
          <w:rFonts w:ascii="Times New Roman" w:hAnsi="Times New Roman" w:cs="Times New Roman" w:hint="eastAsia"/>
          <w:sz w:val="24"/>
          <w:szCs w:val="24"/>
        </w:rPr>
        <w:t>and the set of differentially expressed genes were used</w:t>
      </w:r>
      <w:r w:rsidRPr="00CC7E95">
        <w:rPr>
          <w:rFonts w:ascii="Times New Roman" w:hAnsi="Times New Roman" w:cs="Times New Roman"/>
          <w:sz w:val="24"/>
          <w:szCs w:val="24"/>
        </w:rPr>
        <w:t xml:space="preserve"> to identify </w:t>
      </w:r>
      <w:proofErr w:type="spellStart"/>
      <w:r w:rsidRPr="00CC7E95">
        <w:rPr>
          <w:rFonts w:ascii="Times New Roman" w:hAnsi="Times New Roman" w:cs="Times New Roman"/>
          <w:sz w:val="24"/>
          <w:szCs w:val="24"/>
        </w:rPr>
        <w:t>subnetworks</w:t>
      </w:r>
      <w:proofErr w:type="spellEnd"/>
      <w:r w:rsidRPr="00CC7E95">
        <w:rPr>
          <w:rFonts w:ascii="Times New Roman" w:hAnsi="Times New Roman" w:cs="Times New Roman"/>
          <w:sz w:val="24"/>
          <w:szCs w:val="24"/>
        </w:rPr>
        <w:t xml:space="preserve"> within a priori defined protein interaction network [1].</w:t>
      </w:r>
      <w:r w:rsidR="006F2814">
        <w:rPr>
          <w:rFonts w:ascii="Times New Roman" w:hAnsi="Times New Roman" w:cs="Times New Roman" w:hint="eastAsia"/>
          <w:sz w:val="24"/>
          <w:szCs w:val="24"/>
        </w:rPr>
        <w:t xml:space="preserve"> Although the</w:t>
      </w:r>
      <w:r w:rsidRPr="00CC7E95">
        <w:rPr>
          <w:rFonts w:ascii="Times New Roman" w:hAnsi="Times New Roman" w:cs="Times New Roman"/>
          <w:sz w:val="24"/>
          <w:szCs w:val="24"/>
        </w:rPr>
        <w:t xml:space="preserve"> differential expression</w:t>
      </w:r>
      <w:r w:rsidR="006F2814">
        <w:rPr>
          <w:rFonts w:ascii="Times New Roman" w:hAnsi="Times New Roman" w:cs="Times New Roman" w:hint="eastAsia"/>
          <w:sz w:val="24"/>
          <w:szCs w:val="24"/>
        </w:rPr>
        <w:t xml:space="preserve"> analysis</w:t>
      </w:r>
      <w:r w:rsidRPr="00CC7E95">
        <w:rPr>
          <w:rFonts w:ascii="Times New Roman" w:hAnsi="Times New Roman" w:cs="Times New Roman"/>
          <w:sz w:val="24"/>
          <w:szCs w:val="24"/>
        </w:rPr>
        <w:t xml:space="preserve"> gives us insight on the change in individual gene activity between two states, it cannot provide any information about its functional links with the other genes</w:t>
      </w:r>
      <w:r w:rsidR="002E4886">
        <w:rPr>
          <w:rFonts w:ascii="Times New Roman" w:hAnsi="Times New Roman" w:cs="Times New Roman"/>
          <w:sz w:val="24"/>
          <w:szCs w:val="24"/>
        </w:rPr>
        <w:t xml:space="preserve"> and the alter</w:t>
      </w:r>
      <w:r w:rsidR="002E4886">
        <w:rPr>
          <w:rFonts w:ascii="Times New Roman" w:hAnsi="Times New Roman" w:cs="Times New Roman" w:hint="eastAsia"/>
          <w:sz w:val="24"/>
          <w:szCs w:val="24"/>
        </w:rPr>
        <w:t>ation of</w:t>
      </w:r>
      <w:r w:rsidRPr="00CC7E95">
        <w:rPr>
          <w:rFonts w:ascii="Times New Roman" w:hAnsi="Times New Roman" w:cs="Times New Roman"/>
          <w:sz w:val="24"/>
          <w:szCs w:val="24"/>
        </w:rPr>
        <w:t xml:space="preserve"> interactions</w:t>
      </w:r>
      <w:r w:rsidR="00F42C01">
        <w:rPr>
          <w:rFonts w:ascii="Times New Roman" w:hAnsi="Times New Roman" w:cs="Times New Roman" w:hint="eastAsia"/>
          <w:sz w:val="24"/>
          <w:szCs w:val="24"/>
        </w:rPr>
        <w:t xml:space="preserve"> due to disease</w:t>
      </w:r>
      <w:r w:rsidRPr="00CC7E95">
        <w:rPr>
          <w:rFonts w:ascii="Times New Roman" w:hAnsi="Times New Roman" w:cs="Times New Roman"/>
          <w:sz w:val="24"/>
          <w:szCs w:val="24"/>
        </w:rPr>
        <w:t>.</w:t>
      </w:r>
      <w:r w:rsidR="006F2814">
        <w:rPr>
          <w:rFonts w:ascii="Times New Roman" w:hAnsi="Times New Roman" w:cs="Times New Roman" w:hint="eastAsia"/>
          <w:sz w:val="24"/>
          <w:szCs w:val="24"/>
        </w:rPr>
        <w:t xml:space="preserve"> Even </w:t>
      </w:r>
      <w:r w:rsidR="00313A05">
        <w:rPr>
          <w:rFonts w:ascii="Times New Roman" w:hAnsi="Times New Roman" w:cs="Times New Roman"/>
          <w:sz w:val="24"/>
          <w:szCs w:val="24"/>
        </w:rPr>
        <w:t>though</w:t>
      </w:r>
      <w:r w:rsidR="006F2814">
        <w:rPr>
          <w:rFonts w:ascii="Times New Roman" w:hAnsi="Times New Roman" w:cs="Times New Roman" w:hint="eastAsia"/>
          <w:sz w:val="24"/>
          <w:szCs w:val="24"/>
        </w:rPr>
        <w:t xml:space="preserve"> the a priori knowledge of molecular interactions </w:t>
      </w:r>
      <w:r w:rsidR="00AC4DF8">
        <w:rPr>
          <w:rFonts w:ascii="Times New Roman" w:hAnsi="Times New Roman" w:cs="Times New Roman" w:hint="eastAsia"/>
          <w:sz w:val="24"/>
          <w:szCs w:val="24"/>
        </w:rPr>
        <w:t>is provided</w:t>
      </w:r>
      <w:r w:rsidR="002E4886">
        <w:rPr>
          <w:rFonts w:ascii="Times New Roman" w:hAnsi="Times New Roman" w:cs="Times New Roman" w:hint="eastAsia"/>
          <w:sz w:val="24"/>
          <w:szCs w:val="24"/>
        </w:rPr>
        <w:t xml:space="preserve"> to </w:t>
      </w:r>
      <w:r w:rsidR="006F2814">
        <w:rPr>
          <w:rFonts w:ascii="Times New Roman" w:hAnsi="Times New Roman" w:cs="Times New Roman" w:hint="eastAsia"/>
          <w:sz w:val="24"/>
          <w:szCs w:val="24"/>
        </w:rPr>
        <w:t>enrich the potential link</w:t>
      </w:r>
      <w:r w:rsidR="002E4886">
        <w:rPr>
          <w:rFonts w:ascii="Times New Roman" w:hAnsi="Times New Roman" w:cs="Times New Roman" w:hint="eastAsia"/>
          <w:sz w:val="24"/>
          <w:szCs w:val="24"/>
        </w:rPr>
        <w:t>s</w:t>
      </w:r>
      <w:r w:rsidR="006F2814">
        <w:rPr>
          <w:rFonts w:ascii="Times New Roman" w:hAnsi="Times New Roman" w:cs="Times New Roman" w:hint="eastAsia"/>
          <w:sz w:val="24"/>
          <w:szCs w:val="24"/>
        </w:rPr>
        <w:t xml:space="preserve">, </w:t>
      </w:r>
      <w:r w:rsidR="002E4886">
        <w:rPr>
          <w:rFonts w:ascii="Times New Roman" w:hAnsi="Times New Roman" w:cs="Times New Roman" w:hint="eastAsia"/>
          <w:sz w:val="24"/>
          <w:szCs w:val="24"/>
        </w:rPr>
        <w:t xml:space="preserve">the </w:t>
      </w:r>
      <w:r w:rsidR="00AC4DF8">
        <w:rPr>
          <w:rFonts w:ascii="Times New Roman" w:hAnsi="Times New Roman" w:cs="Times New Roman" w:hint="eastAsia"/>
          <w:sz w:val="24"/>
          <w:szCs w:val="24"/>
        </w:rPr>
        <w:t xml:space="preserve">simultaneously </w:t>
      </w:r>
      <w:r w:rsidR="002E4886">
        <w:rPr>
          <w:rFonts w:ascii="Times New Roman" w:hAnsi="Times New Roman" w:cs="Times New Roman" w:hint="eastAsia"/>
          <w:sz w:val="24"/>
          <w:szCs w:val="24"/>
        </w:rPr>
        <w:t>observed</w:t>
      </w:r>
      <w:r w:rsidR="006F2814">
        <w:rPr>
          <w:rFonts w:ascii="Times New Roman" w:hAnsi="Times New Roman" w:cs="Times New Roman" w:hint="eastAsia"/>
          <w:sz w:val="24"/>
          <w:szCs w:val="24"/>
        </w:rPr>
        <w:t xml:space="preserve"> </w:t>
      </w:r>
      <w:r w:rsidR="002E4886">
        <w:rPr>
          <w:rFonts w:ascii="Times New Roman" w:hAnsi="Times New Roman" w:cs="Times New Roman" w:hint="eastAsia"/>
          <w:sz w:val="24"/>
          <w:szCs w:val="24"/>
        </w:rPr>
        <w:t>differential expressions</w:t>
      </w:r>
      <w:r w:rsidR="00AC4DF8">
        <w:rPr>
          <w:rFonts w:ascii="Times New Roman" w:hAnsi="Times New Roman" w:cs="Times New Roman" w:hint="eastAsia"/>
          <w:sz w:val="24"/>
          <w:szCs w:val="24"/>
        </w:rPr>
        <w:t xml:space="preserve"> of individual</w:t>
      </w:r>
      <w:r w:rsidR="002E4886">
        <w:rPr>
          <w:rFonts w:ascii="Times New Roman" w:hAnsi="Times New Roman" w:cs="Times New Roman" w:hint="eastAsia"/>
          <w:sz w:val="24"/>
          <w:szCs w:val="24"/>
        </w:rPr>
        <w:t xml:space="preserve"> </w:t>
      </w:r>
      <w:proofErr w:type="gramStart"/>
      <w:r w:rsidR="002E4886">
        <w:rPr>
          <w:rFonts w:ascii="Times New Roman" w:hAnsi="Times New Roman" w:cs="Times New Roman" w:hint="eastAsia"/>
          <w:sz w:val="24"/>
          <w:szCs w:val="24"/>
        </w:rPr>
        <w:t>genes</w:t>
      </w:r>
      <w:proofErr w:type="gramEnd"/>
      <w:r w:rsidR="00AC4DF8">
        <w:rPr>
          <w:rFonts w:ascii="Times New Roman" w:hAnsi="Times New Roman" w:cs="Times New Roman" w:hint="eastAsia"/>
          <w:sz w:val="24"/>
          <w:szCs w:val="24"/>
        </w:rPr>
        <w:t xml:space="preserve"> are not sufficient to justify</w:t>
      </w:r>
      <w:r w:rsidR="002E4886">
        <w:rPr>
          <w:rFonts w:ascii="Times New Roman" w:hAnsi="Times New Roman" w:cs="Times New Roman" w:hint="eastAsia"/>
          <w:sz w:val="24"/>
          <w:szCs w:val="24"/>
        </w:rPr>
        <w:t xml:space="preserve"> </w:t>
      </w:r>
      <w:r w:rsidR="00AC4DF8">
        <w:rPr>
          <w:rFonts w:ascii="Times New Roman" w:hAnsi="Times New Roman" w:cs="Times New Roman" w:hint="eastAsia"/>
          <w:sz w:val="24"/>
          <w:szCs w:val="24"/>
        </w:rPr>
        <w:t xml:space="preserve">their linkages and </w:t>
      </w:r>
      <w:r w:rsidR="00313A05">
        <w:rPr>
          <w:rFonts w:ascii="Times New Roman" w:hAnsi="Times New Roman" w:cs="Times New Roman"/>
          <w:sz w:val="24"/>
          <w:szCs w:val="24"/>
        </w:rPr>
        <w:t>such</w:t>
      </w:r>
      <w:r w:rsidR="00AC4DF8">
        <w:rPr>
          <w:rFonts w:ascii="Times New Roman" w:hAnsi="Times New Roman" w:cs="Times New Roman" w:hint="eastAsia"/>
          <w:sz w:val="24"/>
          <w:szCs w:val="24"/>
        </w:rPr>
        <w:t xml:space="preserve"> enrichment will result in many false discoveries</w:t>
      </w:r>
      <w:r w:rsidR="002E4886">
        <w:rPr>
          <w:rFonts w:ascii="Times New Roman" w:hAnsi="Times New Roman" w:cs="Times New Roman" w:hint="eastAsia"/>
          <w:sz w:val="24"/>
          <w:szCs w:val="24"/>
        </w:rPr>
        <w:t>.</w:t>
      </w:r>
    </w:p>
    <w:p w:rsidR="00040CA7" w:rsidRDefault="00040CA7" w:rsidP="007262A9">
      <w:pPr>
        <w:rPr>
          <w:rFonts w:ascii="Times New Roman" w:hAnsi="Times New Roman" w:cs="Times New Roman"/>
          <w:sz w:val="24"/>
          <w:szCs w:val="24"/>
        </w:rPr>
      </w:pPr>
    </w:p>
    <w:p w:rsidR="005A36AD" w:rsidRPr="005A36AD" w:rsidRDefault="005A36AD" w:rsidP="005A36AD">
      <w:pPr>
        <w:pStyle w:val="ListParagraph"/>
        <w:numPr>
          <w:ilvl w:val="1"/>
          <w:numId w:val="2"/>
        </w:numPr>
        <w:ind w:firstLineChars="0"/>
        <w:rPr>
          <w:rFonts w:ascii="Times New Roman" w:hAnsi="Times New Roman" w:cs="Times New Roman"/>
          <w:sz w:val="24"/>
          <w:szCs w:val="24"/>
        </w:rPr>
      </w:pPr>
      <w:r w:rsidRPr="005A36AD">
        <w:rPr>
          <w:rFonts w:ascii="Times New Roman" w:hAnsi="Times New Roman" w:cs="Times New Roman"/>
          <w:sz w:val="24"/>
          <w:szCs w:val="24"/>
        </w:rPr>
        <w:t>Gene co-expression</w:t>
      </w:r>
    </w:p>
    <w:p w:rsidR="005A36AD" w:rsidRPr="00AC4DF8" w:rsidRDefault="005A36AD" w:rsidP="007262A9">
      <w:pPr>
        <w:rPr>
          <w:rFonts w:ascii="Times New Roman" w:hAnsi="Times New Roman" w:cs="Times New Roman"/>
          <w:sz w:val="24"/>
          <w:szCs w:val="24"/>
        </w:rPr>
      </w:pPr>
    </w:p>
    <w:p w:rsidR="00E96291" w:rsidRDefault="006671CC" w:rsidP="007262A9">
      <w:pPr>
        <w:ind w:firstLineChars="112" w:firstLine="269"/>
        <w:rPr>
          <w:rFonts w:ascii="Times New Roman" w:hAnsi="Times New Roman" w:cs="Times New Roman"/>
          <w:sz w:val="24"/>
          <w:szCs w:val="24"/>
        </w:rPr>
      </w:pPr>
      <w:r w:rsidRPr="006671CC">
        <w:rPr>
          <w:rFonts w:ascii="Times New Roman" w:hAnsi="Times New Roman" w:cs="Times New Roman"/>
          <w:sz w:val="24"/>
          <w:szCs w:val="24"/>
        </w:rPr>
        <w:t>Most of the genes perform their functions through the molecular interactions with the others. Common molecular interactions include but are not limited to protein-DNA binding, protein com</w:t>
      </w:r>
      <w:r w:rsidR="00D51A39">
        <w:rPr>
          <w:rFonts w:ascii="Times New Roman" w:hAnsi="Times New Roman" w:cs="Times New Roman"/>
          <w:sz w:val="24"/>
          <w:szCs w:val="24"/>
        </w:rPr>
        <w:t xml:space="preserve">plex formation, </w:t>
      </w:r>
      <w:proofErr w:type="gramStart"/>
      <w:r w:rsidR="00D51A39">
        <w:rPr>
          <w:rFonts w:ascii="Times New Roman" w:hAnsi="Times New Roman" w:cs="Times New Roman"/>
          <w:sz w:val="24"/>
          <w:szCs w:val="24"/>
        </w:rPr>
        <w:t>phosphorylation</w:t>
      </w:r>
      <w:proofErr w:type="gramEnd"/>
      <w:r w:rsidR="00D51A39">
        <w:rPr>
          <w:rFonts w:ascii="Times New Roman" w:hAnsi="Times New Roman" w:cs="Times New Roman" w:hint="eastAsia"/>
          <w:sz w:val="24"/>
          <w:szCs w:val="24"/>
        </w:rPr>
        <w:t xml:space="preserve"> and</w:t>
      </w:r>
      <w:r w:rsidRPr="006671CC">
        <w:rPr>
          <w:rFonts w:ascii="Times New Roman" w:hAnsi="Times New Roman" w:cs="Times New Roman"/>
          <w:sz w:val="24"/>
          <w:szCs w:val="24"/>
        </w:rPr>
        <w:t xml:space="preserve"> DNA methylation. </w:t>
      </w:r>
      <w:r w:rsidR="00F42C01">
        <w:rPr>
          <w:rFonts w:ascii="Times New Roman" w:hAnsi="Times New Roman" w:cs="Times New Roman" w:hint="eastAsia"/>
          <w:sz w:val="24"/>
          <w:szCs w:val="24"/>
        </w:rPr>
        <w:t>G</w:t>
      </w:r>
      <w:r w:rsidRPr="006671CC">
        <w:rPr>
          <w:rFonts w:ascii="Times New Roman" w:hAnsi="Times New Roman" w:cs="Times New Roman"/>
          <w:sz w:val="24"/>
          <w:szCs w:val="24"/>
        </w:rPr>
        <w:t>enes involved in the same molecular mechanism are more likely regulated concurrently and thus exhibit similar expression profiles across the biological samples</w:t>
      </w:r>
      <w:r w:rsidR="00E96291">
        <w:rPr>
          <w:rFonts w:ascii="Times New Roman" w:hAnsi="Times New Roman" w:cs="Times New Roman" w:hint="eastAsia"/>
          <w:sz w:val="24"/>
          <w:szCs w:val="24"/>
        </w:rPr>
        <w:t xml:space="preserve"> collected from healthy individuals</w:t>
      </w:r>
      <w:r w:rsidR="00F42C01">
        <w:rPr>
          <w:rFonts w:ascii="Times New Roman" w:hAnsi="Times New Roman" w:cs="Times New Roman" w:hint="eastAsia"/>
          <w:sz w:val="24"/>
          <w:szCs w:val="24"/>
        </w:rPr>
        <w:t xml:space="preserve"> t</w:t>
      </w:r>
      <w:r w:rsidR="00F42C01" w:rsidRPr="006671CC">
        <w:rPr>
          <w:rFonts w:ascii="Times New Roman" w:hAnsi="Times New Roman" w:cs="Times New Roman"/>
          <w:sz w:val="24"/>
          <w:szCs w:val="24"/>
        </w:rPr>
        <w:t>o maintain</w:t>
      </w:r>
      <w:r w:rsidR="00F42C01">
        <w:rPr>
          <w:rFonts w:ascii="Times New Roman" w:hAnsi="Times New Roman" w:cs="Times New Roman"/>
          <w:sz w:val="24"/>
          <w:szCs w:val="24"/>
        </w:rPr>
        <w:t xml:space="preserve"> proper physiological functions</w:t>
      </w:r>
      <w:r w:rsidRPr="006671CC">
        <w:rPr>
          <w:rFonts w:ascii="Times New Roman" w:hAnsi="Times New Roman" w:cs="Times New Roman"/>
          <w:sz w:val="24"/>
          <w:szCs w:val="24"/>
        </w:rPr>
        <w:t xml:space="preserve">. Such co-expressed genes constitute genetic modules that are functionally related and highly conserved among several organisms including human </w:t>
      </w:r>
      <w:r w:rsidR="00700C26">
        <w:rPr>
          <w:rFonts w:ascii="Times New Roman" w:hAnsi="Times New Roman" w:cs="Times New Roman" w:hint="eastAsia"/>
          <w:sz w:val="24"/>
          <w:szCs w:val="24"/>
        </w:rPr>
        <w:t>[2]</w:t>
      </w:r>
      <w:r w:rsidRPr="006671CC">
        <w:rPr>
          <w:rFonts w:ascii="Times New Roman" w:hAnsi="Times New Roman" w:cs="Times New Roman"/>
          <w:sz w:val="24"/>
          <w:szCs w:val="24"/>
        </w:rPr>
        <w:t xml:space="preserve">. </w:t>
      </w:r>
      <w:r w:rsidR="00040CA7" w:rsidRPr="00CC7E95">
        <w:rPr>
          <w:rFonts w:ascii="Times New Roman" w:hAnsi="Times New Roman" w:cs="Times New Roman"/>
          <w:sz w:val="24"/>
          <w:szCs w:val="24"/>
        </w:rPr>
        <w:t xml:space="preserve">In a bioinformatics study, the gene-gene interactions controlling the human T helper cell differentiation process were identified by co-expression network but many of which would not be detected using differential expression </w:t>
      </w:r>
      <w:r w:rsidR="005A36AD">
        <w:rPr>
          <w:rFonts w:ascii="Times New Roman" w:hAnsi="Times New Roman" w:cs="Times New Roman"/>
          <w:sz w:val="24"/>
          <w:szCs w:val="24"/>
        </w:rPr>
        <w:t xml:space="preserve">analysis </w:t>
      </w:r>
      <w:r w:rsidR="00700C26">
        <w:rPr>
          <w:rFonts w:ascii="Times New Roman" w:eastAsia="SimSun" w:hAnsi="Times New Roman" w:cs="Times New Roman"/>
          <w:sz w:val="24"/>
          <w:szCs w:val="24"/>
        </w:rPr>
        <w:t>[</w:t>
      </w:r>
      <w:r w:rsidR="00700C26">
        <w:rPr>
          <w:rFonts w:ascii="Times New Roman" w:hAnsi="Times New Roman" w:cs="Times New Roman" w:hint="eastAsia"/>
          <w:sz w:val="24"/>
          <w:szCs w:val="24"/>
        </w:rPr>
        <w:t>3</w:t>
      </w:r>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 xml:space="preserve">. Co-expressed genes tend to participate in the same regulatory and signaling circuits, form complexes, pathways, and network modules </w:t>
      </w:r>
      <w:r w:rsidR="00040CA7"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4</w:t>
      </w:r>
      <w:proofErr w:type="gramStart"/>
      <w:r w:rsidR="00040CA7"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5</w:t>
      </w:r>
      <w:proofErr w:type="gramEnd"/>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 xml:space="preserve">. Further, strong co-expression was proved to cohere with higher gene ontology (GO) similarity and protein-protein interaction than that of </w:t>
      </w:r>
      <w:r w:rsidR="006F0CEA">
        <w:rPr>
          <w:rFonts w:ascii="Times New Roman" w:hAnsi="Times New Roman" w:cs="Times New Roman" w:hint="eastAsia"/>
          <w:sz w:val="24"/>
          <w:szCs w:val="24"/>
        </w:rPr>
        <w:t xml:space="preserve">the </w:t>
      </w:r>
      <w:r w:rsidR="00040CA7" w:rsidRPr="00CC7E95">
        <w:rPr>
          <w:rFonts w:ascii="Times New Roman" w:hAnsi="Times New Roman" w:cs="Times New Roman"/>
          <w:sz w:val="24"/>
          <w:szCs w:val="24"/>
        </w:rPr>
        <w:t>random</w:t>
      </w:r>
      <w:r w:rsidR="006F0CEA">
        <w:rPr>
          <w:rFonts w:ascii="Times New Roman" w:hAnsi="Times New Roman" w:cs="Times New Roman" w:hint="eastAsia"/>
          <w:sz w:val="24"/>
          <w:szCs w:val="24"/>
        </w:rPr>
        <w:t>ized</w:t>
      </w:r>
      <w:r w:rsidR="00040CA7" w:rsidRPr="00CC7E95">
        <w:rPr>
          <w:rFonts w:ascii="Times New Roman" w:hAnsi="Times New Roman" w:cs="Times New Roman"/>
          <w:sz w:val="24"/>
          <w:szCs w:val="24"/>
        </w:rPr>
        <w:t xml:space="preserve"> gene pairs</w:t>
      </w:r>
      <w:r w:rsidR="00700C26">
        <w:rPr>
          <w:rFonts w:ascii="Times New Roman" w:eastAsia="SimSun" w:hAnsi="Times New Roman" w:cs="Times New Roman"/>
          <w:sz w:val="24"/>
          <w:szCs w:val="24"/>
        </w:rPr>
        <w:t xml:space="preserve"> [</w:t>
      </w:r>
      <w:r w:rsidR="00700C26">
        <w:rPr>
          <w:rFonts w:ascii="Times New Roman" w:hAnsi="Times New Roman" w:cs="Times New Roman" w:hint="eastAsia"/>
          <w:sz w:val="24"/>
          <w:szCs w:val="24"/>
        </w:rPr>
        <w:t>3</w:t>
      </w:r>
      <w:r w:rsidR="00040CA7" w:rsidRPr="00CC7E95">
        <w:rPr>
          <w:rFonts w:ascii="Times New Roman" w:eastAsia="SimSun" w:hAnsi="Times New Roman" w:cs="Times New Roman"/>
          <w:sz w:val="24"/>
          <w:szCs w:val="24"/>
        </w:rPr>
        <w:t>]</w:t>
      </w:r>
      <w:r w:rsidR="00040CA7" w:rsidRPr="00CC7E95">
        <w:rPr>
          <w:rFonts w:ascii="Times New Roman" w:hAnsi="Times New Roman" w:cs="Times New Roman"/>
          <w:sz w:val="24"/>
          <w:szCs w:val="24"/>
        </w:rPr>
        <w:t>.</w:t>
      </w:r>
      <w:r w:rsidR="007262A9">
        <w:rPr>
          <w:rFonts w:ascii="Times New Roman" w:hAnsi="Times New Roman" w:cs="Times New Roman" w:hint="eastAsia"/>
          <w:sz w:val="24"/>
          <w:szCs w:val="24"/>
        </w:rPr>
        <w:t xml:space="preserve"> </w:t>
      </w:r>
      <w:r w:rsidR="00E96291">
        <w:rPr>
          <w:rFonts w:ascii="Times New Roman" w:hAnsi="Times New Roman" w:cs="Times New Roman" w:hint="eastAsia"/>
          <w:sz w:val="24"/>
          <w:szCs w:val="24"/>
        </w:rPr>
        <w:t>In t</w:t>
      </w:r>
      <w:r w:rsidRPr="006671CC">
        <w:rPr>
          <w:rFonts w:ascii="Times New Roman" w:hAnsi="Times New Roman" w:cs="Times New Roman"/>
          <w:sz w:val="24"/>
          <w:szCs w:val="24"/>
        </w:rPr>
        <w:t xml:space="preserve">he individuals </w:t>
      </w:r>
      <w:r w:rsidR="00E96291">
        <w:rPr>
          <w:rFonts w:ascii="Times New Roman" w:hAnsi="Times New Roman" w:cs="Times New Roman" w:hint="eastAsia"/>
          <w:sz w:val="24"/>
          <w:szCs w:val="24"/>
        </w:rPr>
        <w:t xml:space="preserve">who </w:t>
      </w:r>
      <w:r w:rsidRPr="006671CC">
        <w:rPr>
          <w:rFonts w:ascii="Times New Roman" w:hAnsi="Times New Roman" w:cs="Times New Roman"/>
          <w:sz w:val="24"/>
          <w:szCs w:val="24"/>
        </w:rPr>
        <w:t xml:space="preserve">suffer from diseases, such as neoplasm, </w:t>
      </w:r>
      <w:r w:rsidRPr="00E96291">
        <w:rPr>
          <w:rFonts w:ascii="Times New Roman" w:hAnsi="Times New Roman" w:cs="Times New Roman"/>
          <w:sz w:val="24"/>
          <w:szCs w:val="24"/>
        </w:rPr>
        <w:t>their cells lose some functional links between the genes</w:t>
      </w:r>
      <w:r w:rsidR="005A36AD">
        <w:rPr>
          <w:rFonts w:ascii="Times New Roman" w:hAnsi="Times New Roman" w:cs="Times New Roman"/>
          <w:sz w:val="24"/>
          <w:szCs w:val="24"/>
        </w:rPr>
        <w:t>, which</w:t>
      </w:r>
      <w:r w:rsidRPr="00E96291">
        <w:rPr>
          <w:rFonts w:ascii="Times New Roman" w:hAnsi="Times New Roman" w:cs="Times New Roman"/>
          <w:sz w:val="24"/>
          <w:szCs w:val="24"/>
        </w:rPr>
        <w:t xml:space="preserve"> are consistently co-expressed in healthy individuals</w:t>
      </w:r>
      <w:r w:rsidRPr="006671CC">
        <w:rPr>
          <w:rFonts w:ascii="Times New Roman" w:hAnsi="Times New Roman" w:cs="Times New Roman"/>
          <w:sz w:val="24"/>
          <w:szCs w:val="24"/>
        </w:rPr>
        <w:t xml:space="preserve"> </w:t>
      </w:r>
      <w:r w:rsidR="00700C26">
        <w:rPr>
          <w:rFonts w:ascii="Times New Roman" w:hAnsi="Times New Roman" w:cs="Times New Roman" w:hint="eastAsia"/>
          <w:sz w:val="24"/>
          <w:szCs w:val="24"/>
        </w:rPr>
        <w:t>[6]</w:t>
      </w:r>
      <w:r w:rsidRPr="006671CC">
        <w:rPr>
          <w:rFonts w:ascii="Times New Roman" w:hAnsi="Times New Roman" w:cs="Times New Roman"/>
          <w:sz w:val="24"/>
          <w:szCs w:val="24"/>
        </w:rPr>
        <w:t xml:space="preserve">. </w:t>
      </w:r>
      <w:r w:rsidR="00165AA1">
        <w:rPr>
          <w:rFonts w:ascii="Times New Roman" w:hAnsi="Times New Roman" w:cs="Times New Roman" w:hint="eastAsia"/>
          <w:sz w:val="24"/>
          <w:szCs w:val="24"/>
        </w:rPr>
        <w:t>These evidences show that t</w:t>
      </w:r>
      <w:r w:rsidR="00165AA1" w:rsidRPr="006671CC">
        <w:rPr>
          <w:rFonts w:ascii="Times New Roman" w:hAnsi="Times New Roman" w:cs="Times New Roman"/>
          <w:sz w:val="24"/>
          <w:szCs w:val="24"/>
        </w:rPr>
        <w:t xml:space="preserve">he strength of gene co-expression reflects the </w:t>
      </w:r>
      <w:r w:rsidR="00165AA1" w:rsidRPr="006671CC">
        <w:rPr>
          <w:rFonts w:ascii="Times New Roman" w:hAnsi="Times New Roman" w:cs="Times New Roman"/>
          <w:sz w:val="24"/>
          <w:szCs w:val="24"/>
        </w:rPr>
        <w:lastRenderedPageBreak/>
        <w:t>function linkage betwe</w:t>
      </w:r>
      <w:r w:rsidR="00165AA1">
        <w:rPr>
          <w:rFonts w:ascii="Times New Roman" w:hAnsi="Times New Roman" w:cs="Times New Roman"/>
          <w:sz w:val="24"/>
          <w:szCs w:val="24"/>
        </w:rPr>
        <w:t>en the genes</w:t>
      </w:r>
      <w:r w:rsidR="00165AA1">
        <w:rPr>
          <w:rFonts w:ascii="Times New Roman" w:hAnsi="Times New Roman" w:cs="Times New Roman" w:hint="eastAsia"/>
          <w:sz w:val="24"/>
          <w:szCs w:val="24"/>
        </w:rPr>
        <w:t xml:space="preserve"> and the corresponding patterns could differentiate the normal and neoplastic states</w:t>
      </w:r>
      <w:r w:rsidR="00165AA1">
        <w:rPr>
          <w:rFonts w:ascii="Times New Roman" w:hAnsi="Times New Roman" w:cs="Times New Roman"/>
          <w:sz w:val="24"/>
          <w:szCs w:val="24"/>
        </w:rPr>
        <w:t>.</w:t>
      </w:r>
      <w:r w:rsidR="00165AA1">
        <w:rPr>
          <w:rFonts w:ascii="Times New Roman" w:hAnsi="Times New Roman" w:cs="Times New Roman" w:hint="eastAsia"/>
          <w:sz w:val="24"/>
          <w:szCs w:val="24"/>
        </w:rPr>
        <w:t xml:space="preserve"> </w:t>
      </w:r>
      <w:r w:rsidRPr="006671CC">
        <w:rPr>
          <w:rFonts w:ascii="Times New Roman" w:hAnsi="Times New Roman" w:cs="Times New Roman"/>
          <w:sz w:val="24"/>
          <w:szCs w:val="24"/>
        </w:rPr>
        <w:t xml:space="preserve">Besides the </w:t>
      </w:r>
      <w:r w:rsidR="00165AA1">
        <w:rPr>
          <w:rFonts w:ascii="Times New Roman" w:hAnsi="Times New Roman" w:cs="Times New Roman" w:hint="eastAsia"/>
          <w:sz w:val="24"/>
          <w:szCs w:val="24"/>
        </w:rPr>
        <w:t xml:space="preserve">distinguishing </w:t>
      </w:r>
      <w:r w:rsidRPr="006671CC">
        <w:rPr>
          <w:rFonts w:ascii="Times New Roman" w:hAnsi="Times New Roman" w:cs="Times New Roman"/>
          <w:sz w:val="24"/>
          <w:szCs w:val="24"/>
        </w:rPr>
        <w:t xml:space="preserve">feature, the differential co-expression of genes is also closely relevant to the disease progression </w:t>
      </w:r>
      <w:r w:rsidR="00700C26">
        <w:rPr>
          <w:rFonts w:ascii="Times New Roman" w:hAnsi="Times New Roman" w:cs="Times New Roman" w:hint="eastAsia"/>
          <w:sz w:val="24"/>
          <w:szCs w:val="24"/>
        </w:rPr>
        <w:t>[7]</w:t>
      </w:r>
      <w:r w:rsidRPr="006671CC">
        <w:rPr>
          <w:rFonts w:ascii="Times New Roman" w:hAnsi="Times New Roman" w:cs="Times New Roman"/>
          <w:sz w:val="24"/>
          <w:szCs w:val="24"/>
        </w:rPr>
        <w:t>.</w:t>
      </w:r>
      <w:r w:rsidR="007F40AC">
        <w:rPr>
          <w:rFonts w:ascii="Times New Roman" w:hAnsi="Times New Roman" w:cs="Times New Roman" w:hint="eastAsia"/>
          <w:sz w:val="24"/>
          <w:szCs w:val="24"/>
        </w:rPr>
        <w:t xml:space="preserve"> However, </w:t>
      </w:r>
      <w:r w:rsidR="00165AA1">
        <w:rPr>
          <w:rFonts w:ascii="Times New Roman" w:hAnsi="Times New Roman" w:cs="Times New Roman" w:hint="eastAsia"/>
          <w:sz w:val="24"/>
          <w:szCs w:val="24"/>
        </w:rPr>
        <w:t xml:space="preserve">neoplastic </w:t>
      </w:r>
      <w:r w:rsidR="00561627">
        <w:rPr>
          <w:rFonts w:ascii="Times New Roman" w:hAnsi="Times New Roman" w:cs="Times New Roman" w:hint="eastAsia"/>
          <w:sz w:val="24"/>
          <w:szCs w:val="24"/>
        </w:rPr>
        <w:t>disease mechanism can</w:t>
      </w:r>
      <w:r w:rsidR="007F40AC">
        <w:rPr>
          <w:rFonts w:ascii="Times New Roman" w:hAnsi="Times New Roman" w:cs="Times New Roman" w:hint="eastAsia"/>
          <w:sz w:val="24"/>
          <w:szCs w:val="24"/>
        </w:rPr>
        <w:t>not</w:t>
      </w:r>
      <w:r w:rsidR="00561627">
        <w:rPr>
          <w:rFonts w:ascii="Times New Roman" w:hAnsi="Times New Roman" w:cs="Times New Roman" w:hint="eastAsia"/>
          <w:sz w:val="24"/>
          <w:szCs w:val="24"/>
        </w:rPr>
        <w:t xml:space="preserve"> be solely determined by the</w:t>
      </w:r>
      <w:r w:rsidR="007F40AC">
        <w:rPr>
          <w:rFonts w:ascii="Times New Roman" w:hAnsi="Times New Roman" w:cs="Times New Roman" w:hint="eastAsia"/>
          <w:sz w:val="24"/>
          <w:szCs w:val="24"/>
        </w:rPr>
        <w:t xml:space="preserve"> individual</w:t>
      </w:r>
      <w:r w:rsidR="00561627">
        <w:rPr>
          <w:rFonts w:ascii="Times New Roman" w:hAnsi="Times New Roman" w:cs="Times New Roman" w:hint="eastAsia"/>
          <w:sz w:val="24"/>
          <w:szCs w:val="24"/>
        </w:rPr>
        <w:t xml:space="preserve"> links of a few differentially co-expressed gene pairs because the molecular physiology of most cell</w:t>
      </w:r>
      <w:r w:rsidR="008B6111">
        <w:rPr>
          <w:rFonts w:ascii="Times New Roman" w:hAnsi="Times New Roman" w:cs="Times New Roman" w:hint="eastAsia"/>
          <w:sz w:val="24"/>
          <w:szCs w:val="24"/>
        </w:rPr>
        <w:t>ular</w:t>
      </w:r>
      <w:r w:rsidR="00561627">
        <w:rPr>
          <w:rFonts w:ascii="Times New Roman" w:hAnsi="Times New Roman" w:cs="Times New Roman" w:hint="eastAsia"/>
          <w:sz w:val="24"/>
          <w:szCs w:val="24"/>
        </w:rPr>
        <w:t xml:space="preserve"> processes, such as proliferation, apoptosis and autophagy, is maintained by the coordination of </w:t>
      </w:r>
      <w:r w:rsidR="008B6111">
        <w:rPr>
          <w:rFonts w:ascii="Times New Roman" w:hAnsi="Times New Roman" w:cs="Times New Roman" w:hint="eastAsia"/>
          <w:sz w:val="24"/>
          <w:szCs w:val="24"/>
        </w:rPr>
        <w:t>a large number of</w:t>
      </w:r>
      <w:r w:rsidR="007262A9">
        <w:rPr>
          <w:rFonts w:ascii="Times New Roman" w:hAnsi="Times New Roman" w:cs="Times New Roman" w:hint="eastAsia"/>
          <w:sz w:val="24"/>
          <w:szCs w:val="24"/>
        </w:rPr>
        <w:t xml:space="preserve"> </w:t>
      </w:r>
      <w:r w:rsidR="00CC5F3D">
        <w:rPr>
          <w:rFonts w:ascii="Times New Roman" w:hAnsi="Times New Roman" w:cs="Times New Roman" w:hint="eastAsia"/>
          <w:sz w:val="24"/>
          <w:szCs w:val="24"/>
        </w:rPr>
        <w:t>genes</w:t>
      </w:r>
      <w:r w:rsidR="00C42A80">
        <w:rPr>
          <w:rFonts w:ascii="Times New Roman" w:hAnsi="Times New Roman" w:cs="Times New Roman" w:hint="eastAsia"/>
          <w:sz w:val="24"/>
          <w:szCs w:val="24"/>
        </w:rPr>
        <w:t>, even some of which are not differentially co-expressed</w:t>
      </w:r>
      <w:r w:rsidR="00CC5F3D">
        <w:rPr>
          <w:rFonts w:ascii="Times New Roman" w:hAnsi="Times New Roman" w:cs="Times New Roman" w:hint="eastAsia"/>
          <w:sz w:val="24"/>
          <w:szCs w:val="24"/>
        </w:rPr>
        <w:t>.</w:t>
      </w:r>
      <w:r w:rsidR="00165AA1">
        <w:rPr>
          <w:rFonts w:ascii="Times New Roman" w:hAnsi="Times New Roman" w:cs="Times New Roman" w:hint="eastAsia"/>
          <w:sz w:val="24"/>
          <w:szCs w:val="24"/>
        </w:rPr>
        <w:t xml:space="preserve"> Structural </w:t>
      </w:r>
      <w:r w:rsidR="006A5F93">
        <w:rPr>
          <w:rFonts w:ascii="Times New Roman" w:hAnsi="Times New Roman" w:cs="Times New Roman" w:hint="eastAsia"/>
          <w:sz w:val="24"/>
          <w:szCs w:val="24"/>
        </w:rPr>
        <w:t xml:space="preserve">and network </w:t>
      </w:r>
      <w:r w:rsidR="00165AA1">
        <w:rPr>
          <w:rFonts w:ascii="Times New Roman" w:hAnsi="Times New Roman" w:cs="Times New Roman" w:hint="eastAsia"/>
          <w:sz w:val="24"/>
          <w:szCs w:val="24"/>
        </w:rPr>
        <w:t>analysis of gene co-expression becomes strikingly important for understanding the mechanism and molecular pathophysiology of neoplasm.</w:t>
      </w:r>
    </w:p>
    <w:p w:rsidR="00E96291" w:rsidRDefault="00E96291" w:rsidP="005A36AD">
      <w:pPr>
        <w:rPr>
          <w:rFonts w:ascii="Times New Roman" w:hAnsi="Times New Roman" w:cs="Times New Roman"/>
          <w:sz w:val="24"/>
          <w:szCs w:val="24"/>
        </w:rPr>
      </w:pPr>
    </w:p>
    <w:p w:rsidR="005A36AD" w:rsidRPr="005A36AD" w:rsidRDefault="005A36AD" w:rsidP="005A36AD">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Existing co-expression analytical</w:t>
      </w:r>
      <w:r w:rsidRPr="005A36AD">
        <w:rPr>
          <w:rFonts w:ascii="Times New Roman" w:hAnsi="Times New Roman" w:cs="Times New Roman"/>
          <w:sz w:val="24"/>
          <w:szCs w:val="24"/>
        </w:rPr>
        <w:t xml:space="preserve"> approach</w:t>
      </w:r>
      <w:r>
        <w:rPr>
          <w:rFonts w:ascii="Times New Roman" w:hAnsi="Times New Roman" w:cs="Times New Roman"/>
          <w:sz w:val="24"/>
          <w:szCs w:val="24"/>
        </w:rPr>
        <w:t>es</w:t>
      </w:r>
    </w:p>
    <w:p w:rsidR="005A36AD" w:rsidRPr="00165AA1" w:rsidRDefault="005A36AD" w:rsidP="005A36AD">
      <w:pPr>
        <w:rPr>
          <w:rFonts w:ascii="Times New Roman" w:hAnsi="Times New Roman" w:cs="Times New Roman"/>
          <w:sz w:val="24"/>
          <w:szCs w:val="24"/>
        </w:rPr>
      </w:pPr>
    </w:p>
    <w:p w:rsidR="00C217BC" w:rsidRPr="00CC7E95" w:rsidRDefault="00C217BC" w:rsidP="00B071CF">
      <w:pPr>
        <w:ind w:firstLineChars="112" w:firstLine="269"/>
        <w:rPr>
          <w:rFonts w:ascii="Times New Roman" w:hAnsi="Times New Roman" w:cs="Times New Roman"/>
          <w:sz w:val="24"/>
          <w:szCs w:val="24"/>
        </w:rPr>
      </w:pPr>
      <w:r w:rsidRPr="006671CC">
        <w:rPr>
          <w:rFonts w:ascii="Times New Roman" w:hAnsi="Times New Roman" w:cs="Times New Roman"/>
          <w:sz w:val="24"/>
          <w:szCs w:val="24"/>
        </w:rPr>
        <w:t>Gene c</w:t>
      </w:r>
      <w:r w:rsidRPr="006671CC">
        <w:rPr>
          <w:rFonts w:ascii="Times New Roman" w:hAnsi="Times New Roman" w:cs="Times New Roman"/>
          <w:sz w:val="24"/>
          <w:szCs w:val="24"/>
          <w:lang w:eastAsia="en-US"/>
        </w:rPr>
        <w:t>o-expression network is a graphical illustration of gene connections through the corresponding correlations of expression levels, reflecting the functional linkages and the potential coordinate regulations.</w:t>
      </w:r>
      <w:r w:rsidRPr="006671CC">
        <w:rPr>
          <w:rFonts w:ascii="Times New Roman" w:hAnsi="Times New Roman" w:cs="Times New Roman"/>
          <w:sz w:val="24"/>
          <w:szCs w:val="24"/>
        </w:rPr>
        <w:t xml:space="preserve"> A series of research studies have proposed the pair-wise and structural analyses of co-expression [</w:t>
      </w:r>
      <w:r w:rsidR="00700C26">
        <w:rPr>
          <w:rFonts w:ascii="Times New Roman" w:hAnsi="Times New Roman" w:cs="Times New Roman" w:hint="eastAsia"/>
          <w:sz w:val="24"/>
          <w:szCs w:val="24"/>
        </w:rPr>
        <w:t>3</w:t>
      </w:r>
      <w:r w:rsidR="00700C26">
        <w:rPr>
          <w:rFonts w:ascii="Times New Roman" w:hAnsi="Times New Roman" w:cs="Times New Roman"/>
          <w:sz w:val="24"/>
          <w:szCs w:val="24"/>
        </w:rPr>
        <w:t>-</w:t>
      </w:r>
      <w:r w:rsidR="00700C26">
        <w:rPr>
          <w:rFonts w:ascii="Times New Roman" w:hAnsi="Times New Roman" w:cs="Times New Roman" w:hint="eastAsia"/>
          <w:sz w:val="24"/>
          <w:szCs w:val="24"/>
        </w:rPr>
        <w:t>5</w:t>
      </w:r>
      <w:proofErr w:type="gramStart"/>
      <w:r w:rsidR="00700C26">
        <w:rPr>
          <w:rFonts w:ascii="Times New Roman" w:hAnsi="Times New Roman" w:cs="Times New Roman" w:hint="eastAsia"/>
          <w:sz w:val="24"/>
          <w:szCs w:val="24"/>
        </w:rPr>
        <w:t>,8</w:t>
      </w:r>
      <w:proofErr w:type="gramEnd"/>
      <w:r w:rsidR="00700C26">
        <w:rPr>
          <w:rFonts w:ascii="Times New Roman" w:hAnsi="Times New Roman" w:cs="Times New Roman" w:hint="eastAsia"/>
          <w:sz w:val="24"/>
          <w:szCs w:val="24"/>
        </w:rPr>
        <w:t>-13]</w:t>
      </w:r>
      <w:r w:rsidRPr="006671CC">
        <w:rPr>
          <w:rFonts w:ascii="Times New Roman" w:hAnsi="Times New Roman" w:cs="Times New Roman"/>
          <w:sz w:val="24"/>
          <w:szCs w:val="24"/>
        </w:rPr>
        <w:t>.</w:t>
      </w:r>
      <w:r w:rsidR="001523B5">
        <w:rPr>
          <w:rFonts w:ascii="Times New Roman" w:hAnsi="Times New Roman" w:cs="Times New Roman" w:hint="eastAsia"/>
          <w:sz w:val="24"/>
          <w:szCs w:val="24"/>
        </w:rPr>
        <w:t xml:space="preserve"> Most of these</w:t>
      </w:r>
      <w:r w:rsidRPr="00CC7E95">
        <w:rPr>
          <w:rFonts w:ascii="Times New Roman" w:hAnsi="Times New Roman" w:cs="Times New Roman"/>
          <w:sz w:val="24"/>
          <w:szCs w:val="24"/>
        </w:rPr>
        <w:t xml:space="preserve"> studies focused on the identification of differential co-expression patterns between disease and healthy samples providing information about disease-related changes in regulation.</w:t>
      </w:r>
      <w:r w:rsidR="001523B5">
        <w:rPr>
          <w:rFonts w:ascii="Times New Roman" w:hAnsi="Times New Roman" w:cs="Times New Roman" w:hint="eastAsia"/>
          <w:sz w:val="24"/>
          <w:szCs w:val="24"/>
        </w:rPr>
        <w:t xml:space="preserve"> In </w:t>
      </w:r>
      <w:r w:rsidR="00B071CF">
        <w:rPr>
          <w:rFonts w:ascii="Times New Roman" w:hAnsi="Times New Roman" w:cs="Times New Roman" w:hint="eastAsia"/>
          <w:sz w:val="24"/>
          <w:szCs w:val="24"/>
        </w:rPr>
        <w:t>these</w:t>
      </w:r>
      <w:r w:rsidR="001523B5">
        <w:rPr>
          <w:rFonts w:ascii="Times New Roman" w:hAnsi="Times New Roman" w:cs="Times New Roman" w:hint="eastAsia"/>
          <w:sz w:val="24"/>
          <w:szCs w:val="24"/>
        </w:rPr>
        <w:t xml:space="preserve"> studies, a</w:t>
      </w:r>
      <w:r w:rsidRPr="00CC7E95">
        <w:rPr>
          <w:rFonts w:ascii="Times New Roman" w:eastAsia="SimSun" w:hAnsi="Times New Roman" w:cs="Times New Roman"/>
          <w:sz w:val="24"/>
          <w:szCs w:val="24"/>
        </w:rPr>
        <w:t xml:space="preserve"> co-expression measure</w:t>
      </w:r>
      <w:r w:rsidR="001523B5">
        <w:rPr>
          <w:rFonts w:ascii="Times New Roman" w:hAnsi="Times New Roman" w:cs="Times New Roman" w:hint="eastAsia"/>
          <w:sz w:val="24"/>
          <w:szCs w:val="24"/>
        </w:rPr>
        <w:t xml:space="preserve"> was chosen to compute the linkage of any two gene</w:t>
      </w:r>
      <w:r w:rsidR="00B071CF">
        <w:rPr>
          <w:rFonts w:ascii="Times New Roman" w:hAnsi="Times New Roman" w:cs="Times New Roman" w:hint="eastAsia"/>
          <w:sz w:val="24"/>
          <w:szCs w:val="24"/>
        </w:rPr>
        <w:t>s</w:t>
      </w:r>
      <w:r w:rsidRPr="00CC7E95">
        <w:rPr>
          <w:rFonts w:ascii="Times New Roman" w:eastAsia="SimSun" w:hAnsi="Times New Roman" w:cs="Times New Roman"/>
          <w:sz w:val="24"/>
          <w:szCs w:val="24"/>
        </w:rPr>
        <w:t xml:space="preserve">. </w:t>
      </w:r>
      <w:r w:rsidR="005A36AD">
        <w:rPr>
          <w:rFonts w:ascii="Times New Roman" w:eastAsia="SimSun" w:hAnsi="Times New Roman" w:cs="Times New Roman"/>
          <w:sz w:val="24"/>
          <w:szCs w:val="24"/>
        </w:rPr>
        <w:t>Amon</w:t>
      </w:r>
      <w:r w:rsidR="00F563B2">
        <w:rPr>
          <w:rFonts w:ascii="Times New Roman" w:eastAsia="SimSun" w:hAnsi="Times New Roman" w:cs="Times New Roman"/>
          <w:sz w:val="24"/>
          <w:szCs w:val="24"/>
        </w:rPr>
        <w:t>g</w:t>
      </w:r>
      <w:r w:rsidR="005A36AD">
        <w:rPr>
          <w:rFonts w:ascii="Times New Roman" w:eastAsia="SimSun" w:hAnsi="Times New Roman" w:cs="Times New Roman"/>
          <w:sz w:val="24"/>
          <w:szCs w:val="24"/>
        </w:rPr>
        <w:t xml:space="preserve"> various choices of measures, c</w:t>
      </w:r>
      <w:r w:rsidRPr="00CC7E95">
        <w:rPr>
          <w:rFonts w:ascii="Times New Roman" w:eastAsia="SimSun" w:hAnsi="Times New Roman" w:cs="Times New Roman"/>
          <w:sz w:val="24"/>
          <w:szCs w:val="24"/>
        </w:rPr>
        <w:t>orrelation coefficient is a scale-invariant statistic that can be applied to measure the similarity between two gene expression profiles [</w:t>
      </w:r>
      <w:r w:rsidR="00700C26">
        <w:rPr>
          <w:rFonts w:ascii="Times New Roman" w:hAnsi="Times New Roman" w:cs="Times New Roman" w:hint="eastAsia"/>
          <w:sz w:val="24"/>
          <w:szCs w:val="24"/>
        </w:rPr>
        <w:t>8</w:t>
      </w:r>
      <w:r w:rsidRPr="00CC7E95">
        <w:rPr>
          <w:rFonts w:ascii="Times New Roman" w:eastAsia="SimSun" w:hAnsi="Times New Roman" w:cs="Times New Roman"/>
          <w:sz w:val="24"/>
          <w:szCs w:val="24"/>
        </w:rPr>
        <w:t>]. Two genes are linked if their correlation exceeds a specific threshold. To date, the existing approaches for optimizing the threshold are aimed to control the statistical significance of correlation or to minimize the network complexity only</w:t>
      </w:r>
      <w:r w:rsidR="005A36AD">
        <w:rPr>
          <w:rFonts w:ascii="Times New Roman" w:eastAsia="SimSun" w:hAnsi="Times New Roman" w:cs="Times New Roman"/>
          <w:sz w:val="24"/>
          <w:szCs w:val="24"/>
        </w:rPr>
        <w:t>,</w:t>
      </w:r>
      <w:r w:rsidRPr="00CC7E95">
        <w:rPr>
          <w:rFonts w:ascii="Times New Roman" w:eastAsia="SimSun" w:hAnsi="Times New Roman" w:cs="Times New Roman"/>
          <w:sz w:val="24"/>
          <w:szCs w:val="24"/>
        </w:rPr>
        <w:t xml:space="preserve"> but not to achieve the best coherence of the co-expr</w:t>
      </w:r>
      <w:r w:rsidR="00700C26">
        <w:rPr>
          <w:rFonts w:ascii="Times New Roman" w:eastAsia="SimSun" w:hAnsi="Times New Roman" w:cs="Times New Roman"/>
          <w:sz w:val="24"/>
          <w:szCs w:val="24"/>
        </w:rPr>
        <w:t>ession level with the disease [</w:t>
      </w:r>
      <w:r w:rsidR="00700C26">
        <w:rPr>
          <w:rFonts w:ascii="Times New Roman" w:hAnsi="Times New Roman" w:cs="Times New Roman" w:hint="eastAsia"/>
          <w:sz w:val="24"/>
          <w:szCs w:val="24"/>
        </w:rPr>
        <w:t>3</w:t>
      </w:r>
      <w:proofErr w:type="gramStart"/>
      <w:r w:rsidRPr="00CC7E95">
        <w:rPr>
          <w:rFonts w:ascii="Times New Roman" w:eastAsia="SimSun" w:hAnsi="Times New Roman" w:cs="Times New Roman"/>
          <w:sz w:val="24"/>
          <w:szCs w:val="24"/>
        </w:rPr>
        <w:t>,</w:t>
      </w:r>
      <w:r w:rsidR="00700C26">
        <w:rPr>
          <w:rFonts w:ascii="Times New Roman" w:hAnsi="Times New Roman" w:cs="Times New Roman" w:hint="eastAsia"/>
          <w:sz w:val="24"/>
          <w:szCs w:val="24"/>
        </w:rPr>
        <w:t>9</w:t>
      </w:r>
      <w:proofErr w:type="gramEnd"/>
      <w:r w:rsidRPr="00CC7E95">
        <w:rPr>
          <w:rFonts w:ascii="Times New Roman" w:eastAsia="SimSun" w:hAnsi="Times New Roman" w:cs="Times New Roman"/>
          <w:sz w:val="24"/>
          <w:szCs w:val="24"/>
        </w:rPr>
        <w:t>].</w:t>
      </w:r>
      <w:r w:rsidR="00B071CF">
        <w:rPr>
          <w:rFonts w:ascii="Times New Roman" w:hAnsi="Times New Roman" w:cs="Times New Roman" w:hint="eastAsia"/>
          <w:sz w:val="24"/>
          <w:szCs w:val="24"/>
        </w:rPr>
        <w:t xml:space="preserve"> </w:t>
      </w:r>
      <w:r w:rsidRPr="00CC7E95">
        <w:rPr>
          <w:rFonts w:ascii="Times New Roman" w:hAnsi="Times New Roman" w:cs="Times New Roman"/>
          <w:sz w:val="24"/>
          <w:szCs w:val="24"/>
        </w:rPr>
        <w:t>The common</w:t>
      </w:r>
      <w:r w:rsidR="00B071CF">
        <w:rPr>
          <w:rFonts w:ascii="Times New Roman" w:hAnsi="Times New Roman" w:cs="Times New Roman" w:hint="eastAsia"/>
          <w:sz w:val="24"/>
          <w:szCs w:val="24"/>
        </w:rPr>
        <w:t>ly used</w:t>
      </w:r>
      <w:r w:rsidR="00B071CF">
        <w:rPr>
          <w:rFonts w:ascii="Times New Roman" w:hAnsi="Times New Roman" w:cs="Times New Roman"/>
          <w:sz w:val="24"/>
          <w:szCs w:val="24"/>
        </w:rPr>
        <w:t xml:space="preserve"> significant level</w:t>
      </w:r>
      <w:r w:rsidR="00B071CF">
        <w:rPr>
          <w:rFonts w:ascii="Times New Roman" w:hAnsi="Times New Roman" w:cs="Times New Roman" w:hint="eastAsia"/>
          <w:sz w:val="24"/>
          <w:szCs w:val="24"/>
        </w:rPr>
        <w:t xml:space="preserve">, </w:t>
      </w:r>
      <w:r w:rsidR="00B071CF">
        <w:rPr>
          <w:rFonts w:ascii="Times New Roman" w:hAnsi="Times New Roman" w:cs="Times New Roman"/>
          <w:sz w:val="24"/>
          <w:szCs w:val="24"/>
        </w:rPr>
        <w:sym w:font="Symbol" w:char="F061"/>
      </w:r>
      <w:r w:rsidR="00B071CF">
        <w:rPr>
          <w:rFonts w:ascii="Times New Roman" w:hAnsi="Times New Roman" w:cs="Times New Roman" w:hint="eastAsia"/>
          <w:sz w:val="24"/>
          <w:szCs w:val="24"/>
        </w:rPr>
        <w:t>=</w:t>
      </w:r>
      <w:r w:rsidR="00B071CF">
        <w:rPr>
          <w:rFonts w:ascii="Times New Roman" w:hAnsi="Times New Roman" w:cs="Times New Roman"/>
          <w:sz w:val="24"/>
          <w:szCs w:val="24"/>
        </w:rPr>
        <w:t>0.05</w:t>
      </w:r>
      <w:r w:rsidR="00B071CF">
        <w:rPr>
          <w:rFonts w:ascii="Times New Roman" w:hAnsi="Times New Roman" w:cs="Times New Roman" w:hint="eastAsia"/>
          <w:sz w:val="24"/>
          <w:szCs w:val="24"/>
        </w:rPr>
        <w:t>,</w:t>
      </w:r>
      <w:r w:rsidRPr="00CC7E95">
        <w:rPr>
          <w:rFonts w:ascii="Times New Roman" w:hAnsi="Times New Roman" w:cs="Times New Roman"/>
          <w:sz w:val="24"/>
          <w:szCs w:val="24"/>
        </w:rPr>
        <w:t xml:space="preserve"> leads to many false-positive discoveries when hundreds or thousands of network links are tested simultaneously. The false dis</w:t>
      </w:r>
      <w:r w:rsidR="00B071CF">
        <w:rPr>
          <w:rFonts w:ascii="Times New Roman" w:hAnsi="Times New Roman" w:cs="Times New Roman"/>
          <w:sz w:val="24"/>
          <w:szCs w:val="24"/>
        </w:rPr>
        <w:t xml:space="preserve">covery rate (FDR) control is </w:t>
      </w:r>
      <w:r w:rsidR="00B071CF">
        <w:rPr>
          <w:rFonts w:ascii="Times New Roman" w:hAnsi="Times New Roman" w:cs="Times New Roman" w:hint="eastAsia"/>
          <w:sz w:val="24"/>
          <w:szCs w:val="24"/>
        </w:rPr>
        <w:t>a</w:t>
      </w:r>
      <w:r w:rsidRPr="00CC7E95">
        <w:rPr>
          <w:rFonts w:ascii="Times New Roman" w:hAnsi="Times New Roman" w:cs="Times New Roman"/>
          <w:sz w:val="24"/>
          <w:szCs w:val="24"/>
        </w:rPr>
        <w:t xml:space="preserve"> </w:t>
      </w:r>
      <w:r w:rsidR="00B071CF">
        <w:rPr>
          <w:rFonts w:ascii="Times New Roman" w:hAnsi="Times New Roman" w:cs="Times New Roman"/>
          <w:sz w:val="24"/>
          <w:szCs w:val="24"/>
        </w:rPr>
        <w:t xml:space="preserve">method </w:t>
      </w:r>
      <w:r w:rsidR="00B071CF">
        <w:rPr>
          <w:rFonts w:ascii="Times New Roman" w:hAnsi="Times New Roman" w:cs="Times New Roman" w:hint="eastAsia"/>
          <w:sz w:val="24"/>
          <w:szCs w:val="24"/>
        </w:rPr>
        <w:t>for</w:t>
      </w:r>
      <w:r w:rsidR="00B071CF">
        <w:rPr>
          <w:rFonts w:ascii="Times New Roman" w:hAnsi="Times New Roman" w:cs="Times New Roman"/>
          <w:sz w:val="24"/>
          <w:szCs w:val="24"/>
        </w:rPr>
        <w:t xml:space="preserve"> cop</w:t>
      </w:r>
      <w:r w:rsidR="00B071CF">
        <w:rPr>
          <w:rFonts w:ascii="Times New Roman" w:hAnsi="Times New Roman" w:cs="Times New Roman" w:hint="eastAsia"/>
          <w:sz w:val="24"/>
          <w:szCs w:val="24"/>
        </w:rPr>
        <w:t>ing</w:t>
      </w:r>
      <w:r w:rsidRPr="00CC7E95">
        <w:rPr>
          <w:rFonts w:ascii="Times New Roman" w:hAnsi="Times New Roman" w:cs="Times New Roman"/>
          <w:sz w:val="24"/>
          <w:szCs w:val="24"/>
        </w:rPr>
        <w:t xml:space="preserve"> with this multip</w:t>
      </w:r>
      <w:r w:rsidR="00700C26">
        <w:rPr>
          <w:rFonts w:ascii="Times New Roman" w:hAnsi="Times New Roman" w:cs="Times New Roman"/>
          <w:sz w:val="24"/>
          <w:szCs w:val="24"/>
        </w:rPr>
        <w:t>le hypothesis testing problem [</w:t>
      </w:r>
      <w:r w:rsidR="00700C26">
        <w:rPr>
          <w:rFonts w:ascii="Times New Roman" w:hAnsi="Times New Roman" w:cs="Times New Roman" w:hint="eastAsia"/>
          <w:sz w:val="24"/>
          <w:szCs w:val="24"/>
        </w:rPr>
        <w:t>10</w:t>
      </w:r>
      <w:proofErr w:type="gramStart"/>
      <w:r w:rsidR="00700C26">
        <w:rPr>
          <w:rFonts w:ascii="Times New Roman" w:hAnsi="Times New Roman" w:cs="Times New Roman"/>
          <w:sz w:val="24"/>
          <w:szCs w:val="24"/>
        </w:rPr>
        <w:t>,</w:t>
      </w:r>
      <w:r w:rsidR="00700C26">
        <w:rPr>
          <w:rFonts w:ascii="Times New Roman" w:hAnsi="Times New Roman" w:cs="Times New Roman" w:hint="eastAsia"/>
          <w:sz w:val="24"/>
          <w:szCs w:val="24"/>
        </w:rPr>
        <w:t>11</w:t>
      </w:r>
      <w:proofErr w:type="gramEnd"/>
      <w:r w:rsidRPr="00CC7E95">
        <w:rPr>
          <w:rFonts w:ascii="Times New Roman" w:hAnsi="Times New Roman" w:cs="Times New Roman"/>
          <w:sz w:val="24"/>
          <w:szCs w:val="24"/>
        </w:rPr>
        <w:t xml:space="preserve">]. Due to the noise corrupted in the expression data and the limited number of samples, the FDR control </w:t>
      </w:r>
      <w:r w:rsidR="006A5F93">
        <w:rPr>
          <w:rFonts w:ascii="Times New Roman" w:hAnsi="Times New Roman" w:cs="Times New Roman" w:hint="eastAsia"/>
          <w:sz w:val="24"/>
          <w:szCs w:val="24"/>
        </w:rPr>
        <w:t>imposes a very strict criterion that inhibits the detection of the</w:t>
      </w:r>
      <w:r w:rsidRPr="00CC7E95">
        <w:rPr>
          <w:rFonts w:ascii="Times New Roman" w:hAnsi="Times New Roman" w:cs="Times New Roman"/>
          <w:sz w:val="24"/>
          <w:szCs w:val="24"/>
        </w:rPr>
        <w:t xml:space="preserve"> wea</w:t>
      </w:r>
      <w:r w:rsidR="00B071CF">
        <w:rPr>
          <w:rFonts w:ascii="Times New Roman" w:hAnsi="Times New Roman" w:cs="Times New Roman"/>
          <w:sz w:val="24"/>
          <w:szCs w:val="24"/>
        </w:rPr>
        <w:t>kly but truly co-expressed gene</w:t>
      </w:r>
      <w:r w:rsidR="00B071CF">
        <w:rPr>
          <w:rFonts w:ascii="Times New Roman" w:hAnsi="Times New Roman" w:cs="Times New Roman" w:hint="eastAsia"/>
          <w:sz w:val="24"/>
          <w:szCs w:val="24"/>
        </w:rPr>
        <w:t xml:space="preserve"> pairs</w:t>
      </w:r>
      <w:r w:rsidRPr="00CC7E95">
        <w:rPr>
          <w:rFonts w:ascii="Times New Roman" w:hAnsi="Times New Roman" w:cs="Times New Roman"/>
          <w:sz w:val="24"/>
          <w:szCs w:val="24"/>
        </w:rPr>
        <w:t xml:space="preserve">. Alternatively, the clustering coefficient-based approach makes use of a systematic procedure for optimizing the threshold </w:t>
      </w:r>
      <w:r w:rsidR="00700C26">
        <w:rPr>
          <w:rFonts w:ascii="Times New Roman" w:hAnsi="Times New Roman" w:cs="Times New Roman"/>
          <w:sz w:val="24"/>
          <w:szCs w:val="24"/>
        </w:rPr>
        <w:t>based on the network topology [</w:t>
      </w:r>
      <w:r w:rsidR="00700C26">
        <w:rPr>
          <w:rFonts w:ascii="Times New Roman" w:hAnsi="Times New Roman" w:cs="Times New Roman" w:hint="eastAsia"/>
          <w:sz w:val="24"/>
          <w:szCs w:val="24"/>
        </w:rPr>
        <w:t>3</w:t>
      </w:r>
      <w:r w:rsidRPr="00CC7E95">
        <w:rPr>
          <w:rFonts w:ascii="Times New Roman" w:hAnsi="Times New Roman" w:cs="Times New Roman"/>
          <w:sz w:val="24"/>
          <w:szCs w:val="24"/>
        </w:rPr>
        <w:t xml:space="preserve">]. The procedure retains the links representing the gene pairs that yield the first optimal deviation between the observed clustering coefficient and its randomized counterpart across all the possible threshold values. </w:t>
      </w:r>
      <w:r w:rsidR="00403653">
        <w:rPr>
          <w:rFonts w:ascii="Times New Roman" w:hAnsi="Times New Roman" w:cs="Times New Roman" w:hint="eastAsia"/>
          <w:sz w:val="24"/>
          <w:szCs w:val="24"/>
        </w:rPr>
        <w:t>T</w:t>
      </w:r>
      <w:r w:rsidRPr="00CC7E95">
        <w:rPr>
          <w:rFonts w:ascii="Times New Roman" w:hAnsi="Times New Roman" w:cs="Times New Roman"/>
          <w:sz w:val="24"/>
          <w:szCs w:val="24"/>
        </w:rPr>
        <w:t>he approach assumes that the links excluded from the complete network represent the noise contribution only</w:t>
      </w:r>
      <w:r w:rsidR="00B071CF">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but</w:t>
      </w:r>
      <w:r w:rsidR="00CB1BF4">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 xml:space="preserve">many of </w:t>
      </w:r>
      <w:r w:rsidR="00CB1BF4">
        <w:rPr>
          <w:rFonts w:ascii="Times New Roman" w:hAnsi="Times New Roman" w:cs="Times New Roman" w:hint="eastAsia"/>
          <w:sz w:val="24"/>
          <w:szCs w:val="24"/>
        </w:rPr>
        <w:t>th</w:t>
      </w:r>
      <w:r w:rsidR="00403653">
        <w:rPr>
          <w:rFonts w:ascii="Times New Roman" w:hAnsi="Times New Roman" w:cs="Times New Roman" w:hint="eastAsia"/>
          <w:sz w:val="24"/>
          <w:szCs w:val="24"/>
        </w:rPr>
        <w:t>em</w:t>
      </w:r>
      <w:r w:rsidR="00CB1BF4">
        <w:rPr>
          <w:rFonts w:ascii="Times New Roman" w:hAnsi="Times New Roman" w:cs="Times New Roman" w:hint="eastAsia"/>
          <w:sz w:val="24"/>
          <w:szCs w:val="24"/>
        </w:rPr>
        <w:t xml:space="preserve"> </w:t>
      </w:r>
      <w:r w:rsidR="00403653">
        <w:rPr>
          <w:rFonts w:ascii="Times New Roman" w:hAnsi="Times New Roman" w:cs="Times New Roman" w:hint="eastAsia"/>
          <w:sz w:val="24"/>
          <w:szCs w:val="24"/>
        </w:rPr>
        <w:t xml:space="preserve">could be the </w:t>
      </w:r>
      <w:r w:rsidR="00CB1BF4">
        <w:rPr>
          <w:rFonts w:ascii="Times New Roman" w:hAnsi="Times New Roman" w:cs="Times New Roman" w:hint="eastAsia"/>
          <w:sz w:val="24"/>
          <w:szCs w:val="24"/>
        </w:rPr>
        <w:t>weakly co-expressed gene pairs representing important functional linkages</w:t>
      </w:r>
      <w:r w:rsidRPr="00CC7E95">
        <w:rPr>
          <w:rFonts w:ascii="Times New Roman" w:hAnsi="Times New Roman" w:cs="Times New Roman"/>
          <w:sz w:val="24"/>
          <w:szCs w:val="24"/>
        </w:rPr>
        <w:t>.</w:t>
      </w:r>
    </w:p>
    <w:p w:rsidR="00C217BC" w:rsidRPr="00403653" w:rsidRDefault="00C217BC" w:rsidP="007262A9">
      <w:pPr>
        <w:rPr>
          <w:rFonts w:ascii="Times New Roman" w:hAnsi="Times New Roman" w:cs="Times New Roman"/>
          <w:sz w:val="24"/>
          <w:szCs w:val="24"/>
        </w:rPr>
      </w:pPr>
    </w:p>
    <w:p w:rsidR="00C217BC" w:rsidRPr="00CC7E95" w:rsidRDefault="00C217BC" w:rsidP="007262A9">
      <w:pPr>
        <w:rPr>
          <w:rFonts w:ascii="Times New Roman" w:hAnsi="Times New Roman" w:cs="Times New Roman"/>
          <w:sz w:val="24"/>
          <w:szCs w:val="24"/>
        </w:rPr>
      </w:pPr>
      <w:r w:rsidRPr="00CC7E95">
        <w:rPr>
          <w:rFonts w:ascii="Times New Roman" w:hAnsi="Times New Roman" w:cs="Times New Roman"/>
          <w:sz w:val="24"/>
          <w:szCs w:val="24"/>
        </w:rPr>
        <w:t xml:space="preserve">  For the structural analysis, Gene Set </w:t>
      </w:r>
      <w:proofErr w:type="spellStart"/>
      <w:r w:rsidRPr="00CC7E95">
        <w:rPr>
          <w:rFonts w:ascii="Times New Roman" w:hAnsi="Times New Roman" w:cs="Times New Roman"/>
          <w:sz w:val="24"/>
          <w:szCs w:val="24"/>
        </w:rPr>
        <w:t>Coexpression</w:t>
      </w:r>
      <w:proofErr w:type="spellEnd"/>
      <w:r w:rsidRPr="00CC7E95">
        <w:rPr>
          <w:rFonts w:ascii="Times New Roman" w:hAnsi="Times New Roman" w:cs="Times New Roman"/>
          <w:sz w:val="24"/>
          <w:szCs w:val="24"/>
        </w:rPr>
        <w:t xml:space="preserve"> Analysis (GSCA) was proposed to test for differential co-expression patterns between two states over a gene set of GO or pathway using a dispersion index. The significant differential co-expression patterns are identified by estimating the FDR after the exhaustiv</w:t>
      </w:r>
      <w:r w:rsidR="00700C26">
        <w:rPr>
          <w:rFonts w:ascii="Times New Roman" w:hAnsi="Times New Roman" w:cs="Times New Roman"/>
          <w:sz w:val="24"/>
          <w:szCs w:val="24"/>
        </w:rPr>
        <w:t>e permutations of the samples [</w:t>
      </w:r>
      <w:r w:rsidR="00700C26">
        <w:rPr>
          <w:rFonts w:ascii="Times New Roman" w:hAnsi="Times New Roman" w:cs="Times New Roman" w:hint="eastAsia"/>
          <w:sz w:val="24"/>
          <w:szCs w:val="24"/>
        </w:rPr>
        <w:t>12</w:t>
      </w:r>
      <w:r w:rsidRPr="00CC7E95">
        <w:rPr>
          <w:rFonts w:ascii="Times New Roman" w:hAnsi="Times New Roman" w:cs="Times New Roman"/>
          <w:sz w:val="24"/>
          <w:szCs w:val="24"/>
        </w:rPr>
        <w:t xml:space="preserve">]. </w:t>
      </w:r>
      <w:r w:rsidR="000451EA">
        <w:rPr>
          <w:rFonts w:ascii="Times New Roman" w:hAnsi="Times New Roman" w:cs="Times New Roman" w:hint="eastAsia"/>
          <w:sz w:val="24"/>
          <w:szCs w:val="24"/>
        </w:rPr>
        <w:t>T</w:t>
      </w:r>
      <w:r w:rsidRPr="00CC7E95">
        <w:rPr>
          <w:rFonts w:ascii="Times New Roman" w:hAnsi="Times New Roman" w:cs="Times New Roman"/>
          <w:sz w:val="24"/>
          <w:szCs w:val="24"/>
        </w:rPr>
        <w:t>he approach</w:t>
      </w:r>
      <w:r w:rsidR="000451EA">
        <w:rPr>
          <w:rFonts w:ascii="Times New Roman" w:hAnsi="Times New Roman" w:cs="Times New Roman" w:hint="eastAsia"/>
          <w:sz w:val="24"/>
          <w:szCs w:val="24"/>
        </w:rPr>
        <w:t xml:space="preserve"> only confirms that the observed differential co-expression patterns over the gene set of interest are not obtained by chance but</w:t>
      </w:r>
      <w:r w:rsidRPr="00CC7E95">
        <w:rPr>
          <w:rFonts w:ascii="Times New Roman" w:hAnsi="Times New Roman" w:cs="Times New Roman"/>
          <w:sz w:val="24"/>
          <w:szCs w:val="24"/>
        </w:rPr>
        <w:t xml:space="preserve"> doesn’t indicate whether the </w:t>
      </w:r>
      <w:r w:rsidR="000451EA">
        <w:rPr>
          <w:rFonts w:ascii="Times New Roman" w:hAnsi="Times New Roman" w:cs="Times New Roman" w:hint="eastAsia"/>
          <w:sz w:val="24"/>
          <w:szCs w:val="24"/>
        </w:rPr>
        <w:t xml:space="preserve">individual </w:t>
      </w:r>
      <w:r w:rsidRPr="00CC7E95">
        <w:rPr>
          <w:rFonts w:ascii="Times New Roman" w:hAnsi="Times New Roman" w:cs="Times New Roman"/>
          <w:sz w:val="24"/>
          <w:szCs w:val="24"/>
        </w:rPr>
        <w:t>gene pairs</w:t>
      </w:r>
      <w:r w:rsidR="000451EA">
        <w:rPr>
          <w:rFonts w:ascii="Times New Roman" w:hAnsi="Times New Roman" w:cs="Times New Roman" w:hint="eastAsia"/>
          <w:sz w:val="24"/>
          <w:szCs w:val="24"/>
        </w:rPr>
        <w:t xml:space="preserve"> in the set</w:t>
      </w:r>
      <w:r w:rsidRPr="00CC7E95">
        <w:rPr>
          <w:rFonts w:ascii="Times New Roman" w:hAnsi="Times New Roman" w:cs="Times New Roman"/>
          <w:sz w:val="24"/>
          <w:szCs w:val="24"/>
        </w:rPr>
        <w:t xml:space="preserve"> are </w:t>
      </w:r>
      <w:r w:rsidRPr="00CC7E95">
        <w:rPr>
          <w:rFonts w:ascii="Times New Roman" w:hAnsi="Times New Roman" w:cs="Times New Roman"/>
          <w:sz w:val="24"/>
          <w:szCs w:val="24"/>
        </w:rPr>
        <w:lastRenderedPageBreak/>
        <w:t>strong</w:t>
      </w:r>
      <w:r w:rsidR="00F76E23">
        <w:rPr>
          <w:rFonts w:ascii="Times New Roman" w:hAnsi="Times New Roman" w:cs="Times New Roman" w:hint="eastAsia"/>
          <w:sz w:val="24"/>
          <w:szCs w:val="24"/>
        </w:rPr>
        <w:t>ly</w:t>
      </w:r>
      <w:r w:rsidRPr="00CC7E95">
        <w:rPr>
          <w:rFonts w:ascii="Times New Roman" w:hAnsi="Times New Roman" w:cs="Times New Roman"/>
          <w:sz w:val="24"/>
          <w:szCs w:val="24"/>
        </w:rPr>
        <w:t xml:space="preserve"> or weak</w:t>
      </w:r>
      <w:r w:rsidR="00F76E23">
        <w:rPr>
          <w:rFonts w:ascii="Times New Roman" w:hAnsi="Times New Roman" w:cs="Times New Roman" w:hint="eastAsia"/>
          <w:sz w:val="24"/>
          <w:szCs w:val="24"/>
        </w:rPr>
        <w:t>ly</w:t>
      </w:r>
      <w:r w:rsidRPr="00CC7E95">
        <w:rPr>
          <w:rFonts w:ascii="Times New Roman" w:hAnsi="Times New Roman" w:cs="Times New Roman"/>
          <w:sz w:val="24"/>
          <w:szCs w:val="24"/>
        </w:rPr>
        <w:t xml:space="preserve"> co-expressed and which network connections are altered or shared between </w:t>
      </w:r>
      <w:r w:rsidR="000451EA">
        <w:rPr>
          <w:rFonts w:ascii="Times New Roman" w:hAnsi="Times New Roman" w:cs="Times New Roman" w:hint="eastAsia"/>
          <w:sz w:val="24"/>
          <w:szCs w:val="24"/>
        </w:rPr>
        <w:t xml:space="preserve">the two </w:t>
      </w:r>
      <w:r w:rsidRPr="00CC7E95">
        <w:rPr>
          <w:rFonts w:ascii="Times New Roman" w:hAnsi="Times New Roman" w:cs="Times New Roman"/>
          <w:sz w:val="24"/>
          <w:szCs w:val="24"/>
        </w:rPr>
        <w:t>states.</w:t>
      </w:r>
      <w:r w:rsidR="00633B14">
        <w:rPr>
          <w:rFonts w:ascii="Times New Roman" w:hAnsi="Times New Roman" w:cs="Times New Roman" w:hint="eastAsia"/>
          <w:sz w:val="24"/>
          <w:szCs w:val="24"/>
        </w:rPr>
        <w:t xml:space="preserve"> </w:t>
      </w:r>
      <w:r w:rsidRPr="00CC7E95">
        <w:rPr>
          <w:rFonts w:ascii="Times New Roman" w:hAnsi="Times New Roman" w:cs="Times New Roman"/>
          <w:sz w:val="24"/>
          <w:szCs w:val="24"/>
        </w:rPr>
        <w:t xml:space="preserve">A study considered the scatter plot of co-expression values in the muscle samples of bovine </w:t>
      </w:r>
      <w:proofErr w:type="spellStart"/>
      <w:r w:rsidRPr="00CC7E95">
        <w:rPr>
          <w:rFonts w:ascii="Times New Roman" w:hAnsi="Times New Roman" w:cs="Times New Roman"/>
          <w:sz w:val="24"/>
          <w:szCs w:val="24"/>
        </w:rPr>
        <w:t>Piedomontese</w:t>
      </w:r>
      <w:proofErr w:type="spellEnd"/>
      <w:r w:rsidRPr="00CC7E95">
        <w:rPr>
          <w:rFonts w:ascii="Times New Roman" w:hAnsi="Times New Roman" w:cs="Times New Roman"/>
          <w:sz w:val="24"/>
          <w:szCs w:val="24"/>
        </w:rPr>
        <w:t xml:space="preserve"> and </w:t>
      </w:r>
      <w:proofErr w:type="spellStart"/>
      <w:r w:rsidRPr="00CC7E95">
        <w:rPr>
          <w:rFonts w:ascii="Times New Roman" w:hAnsi="Times New Roman" w:cs="Times New Roman"/>
          <w:sz w:val="24"/>
          <w:szCs w:val="24"/>
        </w:rPr>
        <w:t>Wagyu</w:t>
      </w:r>
      <w:proofErr w:type="spellEnd"/>
      <w:r w:rsidRPr="00CC7E95">
        <w:rPr>
          <w:rFonts w:ascii="Times New Roman" w:hAnsi="Times New Roman" w:cs="Times New Roman"/>
          <w:sz w:val="24"/>
          <w:szCs w:val="24"/>
        </w:rPr>
        <w:t>. Differential wiring (DW) was</w:t>
      </w:r>
      <w:r w:rsidR="00FC108F">
        <w:rPr>
          <w:rFonts w:ascii="Times New Roman" w:hAnsi="Times New Roman" w:cs="Times New Roman"/>
          <w:sz w:val="24"/>
          <w:szCs w:val="24"/>
        </w:rPr>
        <w:t xml:space="preserve"> defined as the pairs having</w:t>
      </w:r>
      <w:r w:rsidRPr="00CC7E95">
        <w:rPr>
          <w:rFonts w:ascii="Times New Roman" w:hAnsi="Times New Roman" w:cs="Times New Roman"/>
          <w:sz w:val="24"/>
          <w:szCs w:val="24"/>
        </w:rPr>
        <w:t xml:space="preserve"> long distances from the diagonal of the scatter plot. It was found that the connections between </w:t>
      </w:r>
      <w:proofErr w:type="spellStart"/>
      <w:r w:rsidRPr="00CC7E95">
        <w:rPr>
          <w:rFonts w:ascii="Times New Roman" w:hAnsi="Times New Roman" w:cs="Times New Roman"/>
          <w:sz w:val="24"/>
          <w:szCs w:val="24"/>
        </w:rPr>
        <w:t>Myostatin</w:t>
      </w:r>
      <w:proofErr w:type="spellEnd"/>
      <w:r w:rsidRPr="00CC7E95">
        <w:rPr>
          <w:rFonts w:ascii="Times New Roman" w:hAnsi="Times New Roman" w:cs="Times New Roman"/>
          <w:sz w:val="24"/>
          <w:szCs w:val="24"/>
        </w:rPr>
        <w:t xml:space="preserve"> and differentially expres</w:t>
      </w:r>
      <w:r w:rsidR="00700C26">
        <w:rPr>
          <w:rFonts w:ascii="Times New Roman" w:hAnsi="Times New Roman" w:cs="Times New Roman"/>
          <w:sz w:val="24"/>
          <w:szCs w:val="24"/>
        </w:rPr>
        <w:t>sed (DE) genes are highly DW [1</w:t>
      </w:r>
      <w:r w:rsidR="00700C26">
        <w:rPr>
          <w:rFonts w:ascii="Times New Roman" w:hAnsi="Times New Roman" w:cs="Times New Roman" w:hint="eastAsia"/>
          <w:sz w:val="24"/>
          <w:szCs w:val="24"/>
        </w:rPr>
        <w:t>3</w:t>
      </w:r>
      <w:r w:rsidRPr="00CC7E95">
        <w:rPr>
          <w:rFonts w:ascii="Times New Roman" w:hAnsi="Times New Roman" w:cs="Times New Roman"/>
          <w:sz w:val="24"/>
          <w:szCs w:val="24"/>
        </w:rPr>
        <w:t xml:space="preserve">]. However, the analysis focused on the pairs of transcriptional regulators and DE genes only and there is no clear definition of DW. Though the study attempted to study the scatter plot of co-expression levels, there was no intention to explore </w:t>
      </w:r>
      <w:r w:rsidR="000451EA">
        <w:rPr>
          <w:rFonts w:ascii="Times New Roman" w:hAnsi="Times New Roman" w:cs="Times New Roman" w:hint="eastAsia"/>
          <w:sz w:val="24"/>
          <w:szCs w:val="24"/>
        </w:rPr>
        <w:t>the meanings of various</w:t>
      </w:r>
      <w:r w:rsidRPr="00CC7E95">
        <w:rPr>
          <w:rFonts w:ascii="Times New Roman" w:hAnsi="Times New Roman" w:cs="Times New Roman"/>
          <w:sz w:val="24"/>
          <w:szCs w:val="24"/>
        </w:rPr>
        <w:t xml:space="preserve"> regions</w:t>
      </w:r>
      <w:r w:rsidR="000451EA">
        <w:rPr>
          <w:rFonts w:ascii="Times New Roman" w:hAnsi="Times New Roman" w:cs="Times New Roman" w:hint="eastAsia"/>
          <w:sz w:val="24"/>
          <w:szCs w:val="24"/>
        </w:rPr>
        <w:t xml:space="preserve"> of the scatter plot</w:t>
      </w:r>
      <w:r w:rsidRPr="00CC7E95">
        <w:rPr>
          <w:rFonts w:ascii="Times New Roman" w:hAnsi="Times New Roman" w:cs="Times New Roman"/>
          <w:sz w:val="24"/>
          <w:szCs w:val="24"/>
        </w:rPr>
        <w:t xml:space="preserve"> to gain insight on the alteration of gene networks between two groups of muscle samples.</w:t>
      </w:r>
    </w:p>
    <w:p w:rsidR="00C217BC" w:rsidRDefault="00C217BC" w:rsidP="007262A9">
      <w:pPr>
        <w:rPr>
          <w:rFonts w:ascii="Times New Roman" w:hAnsi="Times New Roman" w:cs="Times New Roman"/>
          <w:sz w:val="24"/>
          <w:szCs w:val="24"/>
        </w:rPr>
      </w:pPr>
    </w:p>
    <w:p w:rsidR="00FC108F" w:rsidRPr="00764936" w:rsidRDefault="00FC108F" w:rsidP="00764936">
      <w:pPr>
        <w:pStyle w:val="ListParagraph"/>
        <w:numPr>
          <w:ilvl w:val="1"/>
          <w:numId w:val="2"/>
        </w:numPr>
        <w:ind w:firstLineChars="0"/>
        <w:rPr>
          <w:rFonts w:ascii="Times New Roman" w:hAnsi="Times New Roman" w:cs="Times New Roman"/>
          <w:sz w:val="24"/>
          <w:szCs w:val="24"/>
        </w:rPr>
      </w:pPr>
      <w:r w:rsidRPr="00764936">
        <w:rPr>
          <w:rFonts w:ascii="Times New Roman" w:hAnsi="Times New Roman" w:cs="Times New Roman"/>
          <w:sz w:val="24"/>
          <w:szCs w:val="24"/>
        </w:rPr>
        <w:t>Proposed structural co-expression analysis</w:t>
      </w:r>
    </w:p>
    <w:p w:rsidR="00FC108F" w:rsidRPr="00C217BC" w:rsidRDefault="00FC108F" w:rsidP="007262A9">
      <w:pPr>
        <w:rPr>
          <w:rFonts w:ascii="Times New Roman" w:hAnsi="Times New Roman" w:cs="Times New Roman"/>
          <w:sz w:val="24"/>
          <w:szCs w:val="24"/>
        </w:rPr>
      </w:pPr>
    </w:p>
    <w:p w:rsidR="007262A9" w:rsidRPr="003F79D4" w:rsidRDefault="00451927" w:rsidP="002215CE">
      <w:pPr>
        <w:ind w:firstLineChars="112" w:firstLine="269"/>
        <w:rPr>
          <w:rFonts w:ascii="Times New Roman" w:hAnsi="Times New Roman" w:cs="Times New Roman"/>
          <w:sz w:val="24"/>
          <w:szCs w:val="24"/>
        </w:rPr>
      </w:pPr>
      <w:r>
        <w:rPr>
          <w:rFonts w:ascii="Times New Roman" w:hAnsi="Times New Roman" w:cs="Times New Roman" w:hint="eastAsia"/>
          <w:sz w:val="24"/>
          <w:szCs w:val="24"/>
        </w:rPr>
        <w:t>In this work, t</w:t>
      </w:r>
      <w:r w:rsidRPr="00CC7E95">
        <w:rPr>
          <w:rFonts w:ascii="Times New Roman" w:hAnsi="Times New Roman" w:cs="Times New Roman"/>
          <w:sz w:val="24"/>
          <w:szCs w:val="24"/>
        </w:rPr>
        <w:t>he co-expression structure</w:t>
      </w:r>
      <w:r>
        <w:rPr>
          <w:rFonts w:ascii="Times New Roman" w:hAnsi="Times New Roman" w:cs="Times New Roman" w:hint="eastAsia"/>
          <w:sz w:val="24"/>
          <w:szCs w:val="24"/>
        </w:rPr>
        <w:t>,</w:t>
      </w:r>
      <w:r w:rsidRPr="00CC7E95">
        <w:rPr>
          <w:rFonts w:ascii="Times New Roman" w:hAnsi="Times New Roman" w:cs="Times New Roman"/>
          <w:sz w:val="24"/>
          <w:szCs w:val="24"/>
        </w:rPr>
        <w:t xml:space="preserve"> </w:t>
      </w:r>
      <w:r>
        <w:rPr>
          <w:rFonts w:ascii="Times New Roman" w:hAnsi="Times New Roman" w:cs="Times New Roman" w:hint="eastAsia"/>
          <w:sz w:val="24"/>
          <w:szCs w:val="24"/>
        </w:rPr>
        <w:t>which i</w:t>
      </w:r>
      <w:r w:rsidRPr="00CC7E95">
        <w:rPr>
          <w:rFonts w:ascii="Times New Roman" w:hAnsi="Times New Roman" w:cs="Times New Roman"/>
          <w:sz w:val="24"/>
          <w:szCs w:val="24"/>
        </w:rPr>
        <w:t xml:space="preserve">s </w:t>
      </w:r>
      <w:r>
        <w:rPr>
          <w:rFonts w:ascii="Times New Roman" w:hAnsi="Times New Roman" w:cs="Times New Roman" w:hint="eastAsia"/>
          <w:sz w:val="24"/>
          <w:szCs w:val="24"/>
        </w:rPr>
        <w:t xml:space="preserve">defined as </w:t>
      </w:r>
      <w:r w:rsidRPr="00CC7E95">
        <w:rPr>
          <w:rFonts w:ascii="Times New Roman" w:hAnsi="Times New Roman" w:cs="Times New Roman"/>
          <w:sz w:val="24"/>
          <w:szCs w:val="24"/>
        </w:rPr>
        <w:t>the distribution of co-expression levels of a state</w:t>
      </w:r>
      <w:r>
        <w:rPr>
          <w:rFonts w:ascii="Times New Roman" w:hAnsi="Times New Roman" w:cs="Times New Roman" w:hint="eastAsia"/>
          <w:sz w:val="24"/>
          <w:szCs w:val="24"/>
        </w:rPr>
        <w:t>, was proposed to characterize the coordination of interactions among the genes in a functional</w:t>
      </w:r>
      <w:r w:rsidR="00F76E23">
        <w:rPr>
          <w:rFonts w:ascii="Times New Roman" w:hAnsi="Times New Roman" w:cs="Times New Roman" w:hint="eastAsia"/>
          <w:sz w:val="24"/>
          <w:szCs w:val="24"/>
        </w:rPr>
        <w:t xml:space="preserve"> gene</w:t>
      </w:r>
      <w:r>
        <w:rPr>
          <w:rFonts w:ascii="Times New Roman" w:hAnsi="Times New Roman" w:cs="Times New Roman" w:hint="eastAsia"/>
          <w:sz w:val="24"/>
          <w:szCs w:val="24"/>
        </w:rPr>
        <w:t xml:space="preserve"> set of interest or the whole genome</w:t>
      </w:r>
      <w:r w:rsidRPr="00CC7E95">
        <w:rPr>
          <w:rFonts w:ascii="Times New Roman" w:hAnsi="Times New Roman" w:cs="Times New Roman"/>
          <w:sz w:val="24"/>
          <w:szCs w:val="24"/>
        </w:rPr>
        <w:t>.</w:t>
      </w:r>
      <w:r w:rsidR="002215CE">
        <w:rPr>
          <w:rFonts w:ascii="Times New Roman" w:hAnsi="Times New Roman" w:cs="Times New Roman" w:hint="eastAsia"/>
          <w:sz w:val="24"/>
          <w:szCs w:val="24"/>
        </w:rPr>
        <w:t xml:space="preserve"> The change in co-expression structure between two states indicates the global alteration of molecular interactions that </w:t>
      </w:r>
      <w:r w:rsidR="00110158">
        <w:rPr>
          <w:rFonts w:ascii="Times New Roman" w:hAnsi="Times New Roman" w:cs="Times New Roman" w:hint="eastAsia"/>
          <w:sz w:val="24"/>
          <w:szCs w:val="24"/>
        </w:rPr>
        <w:t>are associated with</w:t>
      </w:r>
      <w:r w:rsidR="002215CE">
        <w:rPr>
          <w:rFonts w:ascii="Times New Roman" w:hAnsi="Times New Roman" w:cs="Times New Roman" w:hint="eastAsia"/>
          <w:sz w:val="24"/>
          <w:szCs w:val="24"/>
        </w:rPr>
        <w:t xml:space="preserve"> the neoplasm. Beside</w:t>
      </w:r>
      <w:r w:rsidR="00110158">
        <w:rPr>
          <w:rFonts w:ascii="Times New Roman" w:hAnsi="Times New Roman" w:cs="Times New Roman" w:hint="eastAsia"/>
          <w:sz w:val="24"/>
          <w:szCs w:val="24"/>
        </w:rPr>
        <w:t>s</w:t>
      </w:r>
      <w:r w:rsidR="002215CE">
        <w:rPr>
          <w:rFonts w:ascii="Times New Roman" w:hAnsi="Times New Roman" w:cs="Times New Roman" w:hint="eastAsia"/>
          <w:sz w:val="24"/>
          <w:szCs w:val="24"/>
        </w:rPr>
        <w:t xml:space="preserve"> the comparison of the distributions, this work</w:t>
      </w:r>
      <w:r w:rsidR="007262A9" w:rsidRPr="003F79D4">
        <w:rPr>
          <w:rFonts w:ascii="Times New Roman" w:hAnsi="Times New Roman" w:cs="Times New Roman"/>
          <w:sz w:val="24"/>
          <w:szCs w:val="24"/>
        </w:rPr>
        <w:t xml:space="preserve"> is </w:t>
      </w:r>
      <w:r w:rsidR="002215CE">
        <w:rPr>
          <w:rFonts w:ascii="Times New Roman" w:hAnsi="Times New Roman" w:cs="Times New Roman" w:hint="eastAsia"/>
          <w:sz w:val="24"/>
          <w:szCs w:val="24"/>
        </w:rPr>
        <w:t xml:space="preserve">also </w:t>
      </w:r>
      <w:r w:rsidR="007262A9" w:rsidRPr="003F79D4">
        <w:rPr>
          <w:rFonts w:ascii="Times New Roman" w:hAnsi="Times New Roman" w:cs="Times New Roman"/>
          <w:sz w:val="24"/>
          <w:szCs w:val="24"/>
        </w:rPr>
        <w:t xml:space="preserve">aimed to investigate the scatter plot of the co-expression levels of gene pairs in the two dimensions of neoplastic and normal states, called co-expression galaxy, and </w:t>
      </w:r>
      <w:r w:rsidR="002215CE">
        <w:rPr>
          <w:rFonts w:ascii="Times New Roman" w:hAnsi="Times New Roman" w:cs="Times New Roman" w:hint="eastAsia"/>
          <w:sz w:val="24"/>
          <w:szCs w:val="24"/>
        </w:rPr>
        <w:t xml:space="preserve">elucidate </w:t>
      </w:r>
      <w:r w:rsidR="007262A9" w:rsidRPr="003F79D4">
        <w:rPr>
          <w:rFonts w:ascii="Times New Roman" w:hAnsi="Times New Roman" w:cs="Times New Roman"/>
          <w:sz w:val="24"/>
          <w:szCs w:val="24"/>
        </w:rPr>
        <w:t>the meanings of its partitioned regions</w:t>
      </w:r>
      <w:r w:rsidR="009B3334">
        <w:rPr>
          <w:rFonts w:ascii="Times New Roman" w:hAnsi="Times New Roman" w:cs="Times New Roman" w:hint="eastAsia"/>
          <w:sz w:val="24"/>
          <w:szCs w:val="24"/>
        </w:rPr>
        <w:t xml:space="preserve">. Through the co-expression galaxy, it is expected </w:t>
      </w:r>
      <w:r w:rsidR="007262A9" w:rsidRPr="003F79D4">
        <w:rPr>
          <w:rFonts w:ascii="Times New Roman" w:hAnsi="Times New Roman" w:cs="Times New Roman"/>
          <w:sz w:val="24"/>
          <w:szCs w:val="24"/>
        </w:rPr>
        <w:t>to explain the difference in the gene co-ex</w:t>
      </w:r>
      <w:r w:rsidR="009B3334">
        <w:rPr>
          <w:rFonts w:ascii="Times New Roman" w:hAnsi="Times New Roman" w:cs="Times New Roman"/>
          <w:sz w:val="24"/>
          <w:szCs w:val="24"/>
        </w:rPr>
        <w:t xml:space="preserve">pression </w:t>
      </w:r>
      <w:r w:rsidR="00110158">
        <w:rPr>
          <w:rFonts w:ascii="Times New Roman" w:hAnsi="Times New Roman" w:cs="Times New Roman" w:hint="eastAsia"/>
          <w:sz w:val="24"/>
          <w:szCs w:val="24"/>
        </w:rPr>
        <w:t>structure</w:t>
      </w:r>
      <w:r w:rsidR="007262A9" w:rsidRPr="003F79D4">
        <w:rPr>
          <w:rFonts w:ascii="Times New Roman" w:hAnsi="Times New Roman" w:cs="Times New Roman"/>
          <w:sz w:val="24"/>
          <w:szCs w:val="24"/>
        </w:rPr>
        <w:t>s between</w:t>
      </w:r>
      <w:r w:rsidR="00110158">
        <w:rPr>
          <w:rFonts w:ascii="Times New Roman" w:hAnsi="Times New Roman" w:cs="Times New Roman" w:hint="eastAsia"/>
          <w:sz w:val="24"/>
          <w:szCs w:val="24"/>
        </w:rPr>
        <w:t xml:space="preserve"> the</w:t>
      </w:r>
      <w:r w:rsidR="007262A9" w:rsidRPr="003F79D4">
        <w:rPr>
          <w:rFonts w:ascii="Times New Roman" w:hAnsi="Times New Roman" w:cs="Times New Roman"/>
          <w:sz w:val="24"/>
          <w:szCs w:val="24"/>
        </w:rPr>
        <w:t xml:space="preserve"> neoplastic and normal samples. A distribution-based statistical approach is proposed for partitioning the co-expression galaxy and its performance in identifyi</w:t>
      </w:r>
      <w:r w:rsidR="00F76E23">
        <w:rPr>
          <w:rFonts w:ascii="Times New Roman" w:hAnsi="Times New Roman" w:cs="Times New Roman"/>
          <w:sz w:val="24"/>
          <w:szCs w:val="24"/>
        </w:rPr>
        <w:t xml:space="preserve">ng the co-expressed gene pairs </w:t>
      </w:r>
      <w:r w:rsidR="00F76E23">
        <w:rPr>
          <w:rFonts w:ascii="Times New Roman" w:hAnsi="Times New Roman" w:cs="Times New Roman" w:hint="eastAsia"/>
          <w:sz w:val="24"/>
          <w:szCs w:val="24"/>
        </w:rPr>
        <w:t>is</w:t>
      </w:r>
      <w:r w:rsidR="007262A9" w:rsidRPr="003F79D4">
        <w:rPr>
          <w:rFonts w:ascii="Times New Roman" w:hAnsi="Times New Roman" w:cs="Times New Roman"/>
          <w:sz w:val="24"/>
          <w:szCs w:val="24"/>
        </w:rPr>
        <w:t xml:space="preserve"> compared with the traditional approach using simulated datasets. Focusing on the gene sets with specific functions or on the same pathway, the proposed approach derive</w:t>
      </w:r>
      <w:r w:rsidR="00F76E23">
        <w:rPr>
          <w:rFonts w:ascii="Times New Roman" w:hAnsi="Times New Roman" w:cs="Times New Roman" w:hint="eastAsia"/>
          <w:sz w:val="24"/>
          <w:szCs w:val="24"/>
        </w:rPr>
        <w:t>s</w:t>
      </w:r>
      <w:r w:rsidR="007262A9" w:rsidRPr="003F79D4">
        <w:rPr>
          <w:rFonts w:ascii="Times New Roman" w:hAnsi="Times New Roman" w:cs="Times New Roman"/>
          <w:sz w:val="24"/>
          <w:szCs w:val="24"/>
        </w:rPr>
        <w:t xml:space="preserve"> co-expression networks for deciphering the underlying mechanism of neoplastic diseases.</w:t>
      </w:r>
    </w:p>
    <w:p w:rsidR="007262A9" w:rsidRDefault="007262A9" w:rsidP="007262A9">
      <w:pPr>
        <w:rPr>
          <w:rFonts w:ascii="Times New Roman" w:hAnsi="Times New Roman" w:cs="Times New Roman"/>
          <w:sz w:val="24"/>
          <w:szCs w:val="24"/>
        </w:rPr>
      </w:pPr>
    </w:p>
    <w:p w:rsidR="00764936" w:rsidRDefault="00411812" w:rsidP="00764936">
      <w:pPr>
        <w:pStyle w:val="ListParagraph"/>
        <w:numPr>
          <w:ilvl w:val="1"/>
          <w:numId w:val="2"/>
        </w:numPr>
        <w:ind w:firstLineChars="0"/>
        <w:rPr>
          <w:rFonts w:ascii="Times New Roman" w:hAnsi="Times New Roman" w:cs="Times New Roman"/>
          <w:sz w:val="24"/>
          <w:szCs w:val="24"/>
        </w:rPr>
      </w:pPr>
      <w:r w:rsidRPr="00877E64">
        <w:rPr>
          <w:rFonts w:ascii="Times New Roman" w:hAnsi="Times New Roman" w:cs="Times New Roman"/>
          <w:sz w:val="24"/>
          <w:szCs w:val="24"/>
        </w:rPr>
        <w:t xml:space="preserve">Chronic </w:t>
      </w:r>
      <w:proofErr w:type="spellStart"/>
      <w:r w:rsidRPr="00877E64">
        <w:rPr>
          <w:rFonts w:ascii="Times New Roman" w:hAnsi="Times New Roman" w:cs="Times New Roman"/>
          <w:sz w:val="24"/>
          <w:szCs w:val="24"/>
        </w:rPr>
        <w:t>Myelogenous</w:t>
      </w:r>
      <w:proofErr w:type="spellEnd"/>
      <w:r w:rsidRPr="00877E64">
        <w:rPr>
          <w:rFonts w:ascii="Times New Roman" w:hAnsi="Times New Roman" w:cs="Times New Roman"/>
          <w:sz w:val="24"/>
          <w:szCs w:val="24"/>
        </w:rPr>
        <w:t xml:space="preserve"> Leukemia</w:t>
      </w:r>
    </w:p>
    <w:p w:rsidR="00764936" w:rsidRDefault="00764936" w:rsidP="00764936">
      <w:pPr>
        <w:rPr>
          <w:rFonts w:ascii="Times New Roman" w:hAnsi="Times New Roman" w:cs="Times New Roman"/>
          <w:sz w:val="24"/>
          <w:szCs w:val="24"/>
        </w:rPr>
      </w:pPr>
    </w:p>
    <w:p w:rsidR="00827322" w:rsidRDefault="00D234A0" w:rsidP="00827322">
      <w:pPr>
        <w:ind w:firstLine="270"/>
        <w:rPr>
          <w:rFonts w:ascii="Times New Roman" w:hAnsi="Times New Roman" w:cs="Times New Roman"/>
          <w:sz w:val="24"/>
          <w:szCs w:val="24"/>
        </w:rPr>
      </w:pPr>
      <w:r>
        <w:rPr>
          <w:rFonts w:ascii="Times New Roman" w:hAnsi="Times New Roman" w:cs="Times New Roman"/>
          <w:sz w:val="24"/>
          <w:szCs w:val="24"/>
        </w:rPr>
        <w:t>Philadelphia (</w:t>
      </w:r>
      <w:proofErr w:type="spellStart"/>
      <w:r>
        <w:rPr>
          <w:rFonts w:ascii="Times New Roman" w:hAnsi="Times New Roman" w:cs="Times New Roman"/>
          <w:sz w:val="24"/>
          <w:szCs w:val="24"/>
        </w:rPr>
        <w:t>Ph</w:t>
      </w:r>
      <w:proofErr w:type="spellEnd"/>
      <w:r>
        <w:rPr>
          <w:rFonts w:ascii="Times New Roman" w:hAnsi="Times New Roman" w:cs="Times New Roman"/>
          <w:sz w:val="24"/>
          <w:szCs w:val="24"/>
        </w:rPr>
        <w:t>) chromosome, the</w:t>
      </w:r>
      <w:r w:rsidR="00A64F00">
        <w:rPr>
          <w:rFonts w:ascii="Times New Roman" w:hAnsi="Times New Roman" w:cs="Times New Roman"/>
          <w:sz w:val="24"/>
          <w:szCs w:val="24"/>
        </w:rPr>
        <w:t xml:space="preserve"> hallmark of </w:t>
      </w:r>
      <w:r w:rsidR="00A64F00" w:rsidRPr="00877E64">
        <w:rPr>
          <w:rFonts w:ascii="Times New Roman" w:hAnsi="Times New Roman" w:cs="Times New Roman"/>
          <w:sz w:val="24"/>
          <w:szCs w:val="24"/>
        </w:rPr>
        <w:t xml:space="preserve">Chronic </w:t>
      </w:r>
      <w:proofErr w:type="spellStart"/>
      <w:r w:rsidR="00A64F00" w:rsidRPr="00877E64">
        <w:rPr>
          <w:rFonts w:ascii="Times New Roman" w:hAnsi="Times New Roman" w:cs="Times New Roman"/>
          <w:sz w:val="24"/>
          <w:szCs w:val="24"/>
        </w:rPr>
        <w:t>Myelogenous</w:t>
      </w:r>
      <w:proofErr w:type="spellEnd"/>
      <w:r w:rsidR="00A64F00" w:rsidRPr="00877E64">
        <w:rPr>
          <w:rFonts w:ascii="Times New Roman" w:hAnsi="Times New Roman" w:cs="Times New Roman"/>
          <w:sz w:val="24"/>
          <w:szCs w:val="24"/>
        </w:rPr>
        <w:t xml:space="preserve"> Leukemia</w:t>
      </w:r>
      <w:r w:rsidR="00A64F00">
        <w:rPr>
          <w:rFonts w:ascii="Times New Roman" w:hAnsi="Times New Roman" w:cs="Times New Roman"/>
          <w:sz w:val="24"/>
          <w:szCs w:val="24"/>
        </w:rPr>
        <w:t xml:space="preserve"> (CML), results from a balanced reciprocal translocation event </w:t>
      </w:r>
      <w:proofErr w:type="gramStart"/>
      <w:r w:rsidR="00A64F00">
        <w:rPr>
          <w:rFonts w:ascii="Times New Roman" w:hAnsi="Times New Roman" w:cs="Times New Roman"/>
          <w:sz w:val="24"/>
          <w:szCs w:val="24"/>
        </w:rPr>
        <w:t>t(</w:t>
      </w:r>
      <w:proofErr w:type="gramEnd"/>
      <w:r w:rsidR="00A64F00">
        <w:rPr>
          <w:rFonts w:ascii="Times New Roman" w:hAnsi="Times New Roman" w:cs="Times New Roman"/>
          <w:sz w:val="24"/>
          <w:szCs w:val="24"/>
        </w:rPr>
        <w:t xml:space="preserve">9;22)(q34;q11) </w:t>
      </w:r>
      <w:r w:rsidR="00827322">
        <w:rPr>
          <w:rFonts w:ascii="Times New Roman" w:hAnsi="Times New Roman" w:cs="Times New Roman"/>
          <w:sz w:val="24"/>
          <w:szCs w:val="24"/>
        </w:rPr>
        <w:t>originating from</w:t>
      </w:r>
      <w:r w:rsidR="00A64F00">
        <w:rPr>
          <w:rFonts w:ascii="Times New Roman" w:hAnsi="Times New Roman" w:cs="Times New Roman"/>
          <w:sz w:val="24"/>
          <w:szCs w:val="24"/>
        </w:rPr>
        <w:t xml:space="preserve"> a </w:t>
      </w:r>
      <w:r w:rsidR="00827322">
        <w:rPr>
          <w:rFonts w:ascii="Times New Roman" w:hAnsi="Times New Roman" w:cs="Times New Roman"/>
          <w:sz w:val="24"/>
          <w:szCs w:val="24"/>
        </w:rPr>
        <w:t>single hematopoietic stem cell [</w:t>
      </w:r>
      <w:r w:rsidR="005541EC">
        <w:rPr>
          <w:rFonts w:ascii="Times New Roman" w:hAnsi="Times New Roman" w:cs="Times New Roman"/>
          <w:sz w:val="24"/>
          <w:szCs w:val="24"/>
        </w:rPr>
        <w:t>14</w:t>
      </w:r>
      <w:r w:rsidR="00827322">
        <w:rPr>
          <w:rFonts w:ascii="Times New Roman" w:hAnsi="Times New Roman" w:cs="Times New Roman"/>
          <w:sz w:val="24"/>
          <w:szCs w:val="24"/>
        </w:rPr>
        <w:t>]</w:t>
      </w:r>
      <w:r w:rsidR="00A64F00">
        <w:rPr>
          <w:rFonts w:ascii="Times New Roman" w:hAnsi="Times New Roman" w:cs="Times New Roman"/>
          <w:sz w:val="24"/>
          <w:szCs w:val="24"/>
        </w:rPr>
        <w:t xml:space="preserve">. </w:t>
      </w:r>
      <w:r w:rsidR="00827322">
        <w:rPr>
          <w:rFonts w:ascii="Times New Roman" w:hAnsi="Times New Roman" w:cs="Times New Roman"/>
          <w:sz w:val="24"/>
          <w:szCs w:val="24"/>
        </w:rPr>
        <w:t xml:space="preserve">The BCR-ABL oncogene is generated by such translocation </w:t>
      </w:r>
      <w:r w:rsidR="005B735B">
        <w:rPr>
          <w:rFonts w:ascii="Times New Roman" w:hAnsi="Times New Roman" w:cs="Times New Roman"/>
          <w:sz w:val="24"/>
          <w:szCs w:val="24"/>
        </w:rPr>
        <w:t>that</w:t>
      </w:r>
      <w:r w:rsidR="00827322">
        <w:rPr>
          <w:rFonts w:ascii="Times New Roman" w:hAnsi="Times New Roman" w:cs="Times New Roman"/>
          <w:sz w:val="24"/>
          <w:szCs w:val="24"/>
        </w:rPr>
        <w:t xml:space="preserve"> </w:t>
      </w:r>
      <w:r w:rsidR="003540A3">
        <w:rPr>
          <w:rFonts w:ascii="Times New Roman" w:hAnsi="Times New Roman" w:cs="Times New Roman"/>
          <w:sz w:val="24"/>
          <w:szCs w:val="24"/>
        </w:rPr>
        <w:t>juxtapos</w:t>
      </w:r>
      <w:r w:rsidR="005B735B">
        <w:rPr>
          <w:rFonts w:ascii="Times New Roman" w:hAnsi="Times New Roman" w:cs="Times New Roman"/>
          <w:sz w:val="24"/>
          <w:szCs w:val="24"/>
        </w:rPr>
        <w:t>es</w:t>
      </w:r>
      <w:r w:rsidR="00827322">
        <w:rPr>
          <w:rFonts w:ascii="Times New Roman" w:hAnsi="Times New Roman" w:cs="Times New Roman"/>
          <w:sz w:val="24"/>
          <w:szCs w:val="24"/>
        </w:rPr>
        <w:t xml:space="preserve"> </w:t>
      </w:r>
      <w:r w:rsidR="005B735B">
        <w:rPr>
          <w:rFonts w:ascii="Times New Roman" w:hAnsi="Times New Roman" w:cs="Times New Roman"/>
          <w:sz w:val="24"/>
          <w:szCs w:val="24"/>
        </w:rPr>
        <w:t xml:space="preserve">the </w:t>
      </w:r>
      <w:r w:rsidR="00827322">
        <w:rPr>
          <w:rFonts w:ascii="Times New Roman" w:hAnsi="Times New Roman" w:cs="Times New Roman"/>
          <w:sz w:val="24"/>
          <w:szCs w:val="24"/>
        </w:rPr>
        <w:t xml:space="preserve">Abelson oncogene (ABL) at 9q34 with the breakpoint cluster region (BCR) at 22q11.2 and encodes </w:t>
      </w:r>
      <w:r w:rsidR="005B735B">
        <w:rPr>
          <w:rFonts w:ascii="Times New Roman" w:hAnsi="Times New Roman" w:cs="Times New Roman"/>
          <w:sz w:val="24"/>
          <w:szCs w:val="24"/>
        </w:rPr>
        <w:t xml:space="preserve">for the </w:t>
      </w:r>
      <w:r w:rsidR="00CD243E">
        <w:rPr>
          <w:rFonts w:ascii="Times New Roman" w:hAnsi="Times New Roman" w:cs="Times New Roman"/>
          <w:sz w:val="24"/>
          <w:szCs w:val="24"/>
        </w:rPr>
        <w:t xml:space="preserve">BCR-ABL </w:t>
      </w:r>
      <w:proofErr w:type="spellStart"/>
      <w:r w:rsidR="00CD243E">
        <w:rPr>
          <w:rFonts w:ascii="Times New Roman" w:hAnsi="Times New Roman" w:cs="Times New Roman"/>
          <w:sz w:val="24"/>
          <w:szCs w:val="24"/>
        </w:rPr>
        <w:t>oncoprotein</w:t>
      </w:r>
      <w:proofErr w:type="spellEnd"/>
      <w:r w:rsidR="00CD243E">
        <w:rPr>
          <w:rFonts w:ascii="Times New Roman" w:hAnsi="Times New Roman" w:cs="Times New Roman"/>
          <w:sz w:val="24"/>
          <w:szCs w:val="24"/>
        </w:rPr>
        <w:t>.</w:t>
      </w:r>
      <w:r w:rsidR="00827322">
        <w:rPr>
          <w:rFonts w:ascii="Times New Roman" w:hAnsi="Times New Roman" w:cs="Times New Roman"/>
          <w:sz w:val="24"/>
          <w:szCs w:val="24"/>
        </w:rPr>
        <w:t xml:space="preserve"> </w:t>
      </w:r>
      <w:r w:rsidR="00FB24F1">
        <w:rPr>
          <w:rFonts w:ascii="Times New Roman" w:hAnsi="Times New Roman" w:cs="Times New Roman"/>
          <w:sz w:val="24"/>
          <w:szCs w:val="24"/>
        </w:rPr>
        <w:t>T</w:t>
      </w:r>
      <w:r w:rsidR="005B735B">
        <w:rPr>
          <w:rFonts w:ascii="Times New Roman" w:hAnsi="Times New Roman" w:cs="Times New Roman"/>
          <w:sz w:val="24"/>
          <w:szCs w:val="24"/>
        </w:rPr>
        <w:t>he juxtaposition of BCR</w:t>
      </w:r>
      <w:r w:rsidR="00FB24F1">
        <w:rPr>
          <w:rFonts w:ascii="Times New Roman" w:hAnsi="Times New Roman" w:cs="Times New Roman"/>
          <w:sz w:val="24"/>
          <w:szCs w:val="24"/>
        </w:rPr>
        <w:t xml:space="preserve"> prohibits</w:t>
      </w:r>
      <w:r w:rsidR="005B735B">
        <w:rPr>
          <w:rFonts w:ascii="Times New Roman" w:hAnsi="Times New Roman" w:cs="Times New Roman"/>
          <w:sz w:val="24"/>
          <w:szCs w:val="24"/>
        </w:rPr>
        <w:t xml:space="preserve"> </w:t>
      </w:r>
      <w:r w:rsidR="00FB24F1">
        <w:rPr>
          <w:rFonts w:ascii="Times New Roman" w:hAnsi="Times New Roman" w:cs="Times New Roman"/>
          <w:sz w:val="24"/>
          <w:szCs w:val="24"/>
        </w:rPr>
        <w:t xml:space="preserve">the </w:t>
      </w:r>
      <w:r>
        <w:rPr>
          <w:rFonts w:ascii="Times New Roman" w:hAnsi="Times New Roman" w:cs="Times New Roman"/>
          <w:sz w:val="24"/>
          <w:szCs w:val="24"/>
        </w:rPr>
        <w:t>BCR-ABL</w:t>
      </w:r>
      <w:r w:rsidR="00FB24F1">
        <w:rPr>
          <w:rFonts w:ascii="Times New Roman" w:hAnsi="Times New Roman" w:cs="Times New Roman"/>
          <w:sz w:val="24"/>
          <w:szCs w:val="24"/>
        </w:rPr>
        <w:t xml:space="preserve"> </w:t>
      </w:r>
      <w:proofErr w:type="spellStart"/>
      <w:r w:rsidR="00FB24F1">
        <w:rPr>
          <w:rFonts w:ascii="Times New Roman" w:hAnsi="Times New Roman" w:cs="Times New Roman"/>
          <w:sz w:val="24"/>
          <w:szCs w:val="24"/>
        </w:rPr>
        <w:t>oncoprotein</w:t>
      </w:r>
      <w:proofErr w:type="spellEnd"/>
      <w:r w:rsidR="006006FD">
        <w:rPr>
          <w:rFonts w:ascii="Times New Roman" w:hAnsi="Times New Roman" w:cs="Times New Roman"/>
          <w:sz w:val="24"/>
          <w:szCs w:val="24"/>
        </w:rPr>
        <w:t xml:space="preserve"> </w:t>
      </w:r>
      <w:r w:rsidR="00FB24F1">
        <w:rPr>
          <w:rFonts w:ascii="Times New Roman" w:hAnsi="Times New Roman" w:cs="Times New Roman"/>
          <w:sz w:val="24"/>
          <w:szCs w:val="24"/>
        </w:rPr>
        <w:t>to</w:t>
      </w:r>
      <w:r w:rsidR="006006FD">
        <w:rPr>
          <w:rFonts w:ascii="Times New Roman" w:hAnsi="Times New Roman" w:cs="Times New Roman"/>
          <w:sz w:val="24"/>
          <w:szCs w:val="24"/>
        </w:rPr>
        <w:t xml:space="preserve"> shuttl</w:t>
      </w:r>
      <w:r w:rsidR="00FB24F1">
        <w:rPr>
          <w:rFonts w:ascii="Times New Roman" w:hAnsi="Times New Roman" w:cs="Times New Roman"/>
          <w:sz w:val="24"/>
          <w:szCs w:val="24"/>
        </w:rPr>
        <w:t>e</w:t>
      </w:r>
      <w:r w:rsidR="006006FD">
        <w:rPr>
          <w:rFonts w:ascii="Times New Roman" w:hAnsi="Times New Roman" w:cs="Times New Roman"/>
          <w:sz w:val="24"/>
          <w:szCs w:val="24"/>
        </w:rPr>
        <w:t xml:space="preserve"> between the nucleus and the cytoplasm</w:t>
      </w:r>
      <w:r w:rsidR="00723268">
        <w:rPr>
          <w:rFonts w:ascii="Times New Roman" w:hAnsi="Times New Roman" w:cs="Times New Roman"/>
          <w:sz w:val="24"/>
          <w:szCs w:val="24"/>
        </w:rPr>
        <w:t xml:space="preserve"> </w:t>
      </w:r>
      <w:r w:rsidR="00FB24F1">
        <w:rPr>
          <w:rFonts w:ascii="Times New Roman" w:hAnsi="Times New Roman" w:cs="Times New Roman"/>
          <w:sz w:val="24"/>
          <w:szCs w:val="24"/>
        </w:rPr>
        <w:t xml:space="preserve">as the ABL protein does and confines BCR-ABL </w:t>
      </w:r>
      <w:proofErr w:type="spellStart"/>
      <w:r w:rsidR="00FB24F1">
        <w:rPr>
          <w:rFonts w:ascii="Times New Roman" w:hAnsi="Times New Roman" w:cs="Times New Roman"/>
          <w:sz w:val="24"/>
          <w:szCs w:val="24"/>
        </w:rPr>
        <w:t>oncoprotein</w:t>
      </w:r>
      <w:proofErr w:type="spellEnd"/>
      <w:r w:rsidR="00FB24F1">
        <w:rPr>
          <w:rFonts w:ascii="Times New Roman" w:hAnsi="Times New Roman" w:cs="Times New Roman"/>
          <w:sz w:val="24"/>
          <w:szCs w:val="24"/>
        </w:rPr>
        <w:t xml:space="preserve"> to interact </w:t>
      </w:r>
      <w:r w:rsidR="009C2EFB">
        <w:rPr>
          <w:rFonts w:ascii="Times New Roman" w:hAnsi="Times New Roman" w:cs="Times New Roman"/>
          <w:sz w:val="24"/>
          <w:szCs w:val="24"/>
        </w:rPr>
        <w:t xml:space="preserve">abnormally </w:t>
      </w:r>
      <w:r w:rsidR="00FB24F1">
        <w:rPr>
          <w:rFonts w:ascii="Times New Roman" w:hAnsi="Times New Roman" w:cs="Times New Roman"/>
          <w:sz w:val="24"/>
          <w:szCs w:val="24"/>
        </w:rPr>
        <w:t xml:space="preserve">with the </w:t>
      </w:r>
      <w:r w:rsidR="009C2EFB">
        <w:rPr>
          <w:rFonts w:ascii="Times New Roman" w:hAnsi="Times New Roman" w:cs="Times New Roman"/>
          <w:sz w:val="24"/>
          <w:szCs w:val="24"/>
        </w:rPr>
        <w:t xml:space="preserve">cytoplasmic </w:t>
      </w:r>
      <w:r w:rsidR="00FB24F1">
        <w:rPr>
          <w:rFonts w:ascii="Times New Roman" w:hAnsi="Times New Roman" w:cs="Times New Roman"/>
          <w:sz w:val="24"/>
          <w:szCs w:val="24"/>
        </w:rPr>
        <w:t>proteins</w:t>
      </w:r>
      <w:r w:rsidR="001D6415">
        <w:rPr>
          <w:rFonts w:ascii="Times New Roman" w:hAnsi="Times New Roman" w:cs="Times New Roman"/>
          <w:sz w:val="24"/>
          <w:szCs w:val="24"/>
        </w:rPr>
        <w:t xml:space="preserve"> [1</w:t>
      </w:r>
      <w:r w:rsidR="005541EC">
        <w:rPr>
          <w:rFonts w:ascii="Times New Roman" w:hAnsi="Times New Roman" w:cs="Times New Roman"/>
          <w:sz w:val="24"/>
          <w:szCs w:val="24"/>
        </w:rPr>
        <w:t>5</w:t>
      </w:r>
      <w:r w:rsidR="001D6415">
        <w:rPr>
          <w:rFonts w:ascii="Times New Roman" w:hAnsi="Times New Roman" w:cs="Times New Roman"/>
          <w:sz w:val="24"/>
          <w:szCs w:val="24"/>
        </w:rPr>
        <w:t>]</w:t>
      </w:r>
      <w:r w:rsidR="00FB24F1">
        <w:rPr>
          <w:rFonts w:ascii="Times New Roman" w:hAnsi="Times New Roman" w:cs="Times New Roman"/>
          <w:sz w:val="24"/>
          <w:szCs w:val="24"/>
        </w:rPr>
        <w:t>.</w:t>
      </w:r>
      <w:r w:rsidR="00C072ED">
        <w:rPr>
          <w:rFonts w:ascii="Times New Roman" w:hAnsi="Times New Roman" w:cs="Times New Roman"/>
          <w:sz w:val="24"/>
          <w:szCs w:val="24"/>
        </w:rPr>
        <w:t xml:space="preserve"> The fusion of BCR also increases the tyrosine kinase activity of ABL and </w:t>
      </w:r>
      <w:r w:rsidR="001D7FAD">
        <w:rPr>
          <w:rFonts w:ascii="Times New Roman" w:hAnsi="Times New Roman" w:cs="Times New Roman"/>
          <w:sz w:val="24"/>
          <w:szCs w:val="24"/>
        </w:rPr>
        <w:t xml:space="preserve">the </w:t>
      </w:r>
      <w:proofErr w:type="spellStart"/>
      <w:r w:rsidR="00C072ED">
        <w:rPr>
          <w:rFonts w:ascii="Times New Roman" w:hAnsi="Times New Roman" w:cs="Times New Roman"/>
          <w:sz w:val="24"/>
          <w:szCs w:val="24"/>
        </w:rPr>
        <w:t>autophosphorylation</w:t>
      </w:r>
      <w:proofErr w:type="spellEnd"/>
      <w:r w:rsidR="00C072ED">
        <w:rPr>
          <w:rFonts w:ascii="Times New Roman" w:hAnsi="Times New Roman" w:cs="Times New Roman"/>
          <w:sz w:val="24"/>
          <w:szCs w:val="24"/>
        </w:rPr>
        <w:t xml:space="preserve"> of BCR-ABL </w:t>
      </w:r>
      <w:proofErr w:type="spellStart"/>
      <w:r w:rsidR="00C072ED">
        <w:rPr>
          <w:rFonts w:ascii="Times New Roman" w:hAnsi="Times New Roman" w:cs="Times New Roman"/>
          <w:sz w:val="24"/>
          <w:szCs w:val="24"/>
        </w:rPr>
        <w:t>oncoprotein</w:t>
      </w:r>
      <w:proofErr w:type="spellEnd"/>
      <w:r w:rsidR="00C072ED">
        <w:rPr>
          <w:rFonts w:ascii="Times New Roman" w:hAnsi="Times New Roman" w:cs="Times New Roman"/>
          <w:sz w:val="24"/>
          <w:szCs w:val="24"/>
        </w:rPr>
        <w:t>, resulting in more binding sites for the SH2 regulatory domains of the interacting proteins.</w:t>
      </w:r>
      <w:r w:rsidR="00FB24F1">
        <w:rPr>
          <w:rFonts w:ascii="Times New Roman" w:hAnsi="Times New Roman" w:cs="Times New Roman"/>
          <w:sz w:val="24"/>
          <w:szCs w:val="24"/>
        </w:rPr>
        <w:t xml:space="preserve"> </w:t>
      </w:r>
      <w:r w:rsidR="00C072ED">
        <w:rPr>
          <w:rFonts w:ascii="Times New Roman" w:hAnsi="Times New Roman" w:cs="Times New Roman"/>
          <w:sz w:val="24"/>
          <w:szCs w:val="24"/>
        </w:rPr>
        <w:t>T</w:t>
      </w:r>
      <w:r w:rsidR="00FB24F1">
        <w:rPr>
          <w:rFonts w:ascii="Times New Roman" w:hAnsi="Times New Roman" w:cs="Times New Roman"/>
          <w:sz w:val="24"/>
          <w:szCs w:val="24"/>
        </w:rPr>
        <w:t xml:space="preserve">he </w:t>
      </w:r>
      <w:r w:rsidR="00C072ED">
        <w:rPr>
          <w:rFonts w:ascii="Times New Roman" w:hAnsi="Times New Roman" w:cs="Times New Roman"/>
          <w:sz w:val="24"/>
          <w:szCs w:val="24"/>
        </w:rPr>
        <w:t xml:space="preserve">altered </w:t>
      </w:r>
      <w:r w:rsidR="00FB24F1">
        <w:rPr>
          <w:rFonts w:ascii="Times New Roman" w:hAnsi="Times New Roman" w:cs="Times New Roman"/>
          <w:sz w:val="24"/>
          <w:szCs w:val="24"/>
        </w:rPr>
        <w:t>physiological and molecular properties of ABL protein</w:t>
      </w:r>
      <w:r w:rsidR="00C072ED">
        <w:rPr>
          <w:rFonts w:ascii="Times New Roman" w:hAnsi="Times New Roman" w:cs="Times New Roman"/>
          <w:sz w:val="24"/>
          <w:szCs w:val="24"/>
        </w:rPr>
        <w:t xml:space="preserve"> define</w:t>
      </w:r>
      <w:r w:rsidR="00FB24F1">
        <w:rPr>
          <w:rFonts w:ascii="Times New Roman" w:hAnsi="Times New Roman" w:cs="Times New Roman"/>
          <w:sz w:val="24"/>
          <w:szCs w:val="24"/>
        </w:rPr>
        <w:t xml:space="preserve"> the </w:t>
      </w:r>
      <w:proofErr w:type="spellStart"/>
      <w:r w:rsidR="00FB24F1">
        <w:rPr>
          <w:rFonts w:ascii="Times New Roman" w:hAnsi="Times New Roman" w:cs="Times New Roman"/>
          <w:sz w:val="24"/>
          <w:szCs w:val="24"/>
        </w:rPr>
        <w:t>leukem</w:t>
      </w:r>
      <w:r w:rsidR="00C072ED">
        <w:rPr>
          <w:rFonts w:ascii="Times New Roman" w:hAnsi="Times New Roman" w:cs="Times New Roman"/>
          <w:sz w:val="24"/>
          <w:szCs w:val="24"/>
        </w:rPr>
        <w:t>ogensis</w:t>
      </w:r>
      <w:proofErr w:type="spellEnd"/>
      <w:r w:rsidR="00C072ED">
        <w:rPr>
          <w:rFonts w:ascii="Times New Roman" w:hAnsi="Times New Roman" w:cs="Times New Roman"/>
          <w:sz w:val="24"/>
          <w:szCs w:val="24"/>
        </w:rPr>
        <w:t xml:space="preserve"> </w:t>
      </w:r>
      <w:r w:rsidR="00FB24F1">
        <w:rPr>
          <w:rFonts w:ascii="Times New Roman" w:hAnsi="Times New Roman" w:cs="Times New Roman"/>
          <w:sz w:val="24"/>
          <w:szCs w:val="24"/>
        </w:rPr>
        <w:t>of CML.</w:t>
      </w:r>
    </w:p>
    <w:p w:rsidR="001D7FAD" w:rsidRDefault="001D7FAD" w:rsidP="00827322">
      <w:pPr>
        <w:ind w:firstLine="270"/>
        <w:rPr>
          <w:rFonts w:ascii="Times New Roman" w:hAnsi="Times New Roman" w:cs="Times New Roman"/>
          <w:sz w:val="24"/>
          <w:szCs w:val="24"/>
        </w:rPr>
      </w:pPr>
    </w:p>
    <w:p w:rsidR="001D7FAD" w:rsidRDefault="001D7FAD" w:rsidP="00757631">
      <w:pPr>
        <w:ind w:firstLine="270"/>
        <w:rPr>
          <w:rFonts w:ascii="Times New Roman" w:hAnsi="Times New Roman" w:cs="Times New Roman"/>
          <w:sz w:val="24"/>
          <w:szCs w:val="24"/>
        </w:rPr>
      </w:pPr>
      <w:r>
        <w:rPr>
          <w:rFonts w:ascii="Times New Roman" w:hAnsi="Times New Roman" w:cs="Times New Roman"/>
          <w:sz w:val="24"/>
          <w:szCs w:val="24"/>
        </w:rPr>
        <w:t xml:space="preserve">In the early chronic phase of CML, </w:t>
      </w:r>
      <w:proofErr w:type="spellStart"/>
      <w:r>
        <w:rPr>
          <w:rFonts w:ascii="Times New Roman" w:hAnsi="Times New Roman" w:cs="Times New Roman"/>
          <w:sz w:val="24"/>
          <w:szCs w:val="24"/>
        </w:rPr>
        <w:t>Imatinib</w:t>
      </w:r>
      <w:proofErr w:type="spellEnd"/>
      <w:r w:rsidR="00581960">
        <w:rPr>
          <w:rFonts w:ascii="Times New Roman" w:hAnsi="Times New Roman" w:cs="Times New Roman"/>
          <w:sz w:val="24"/>
          <w:szCs w:val="24"/>
        </w:rPr>
        <w:t>, a tyrosine kinase inhibitor (TKI),</w:t>
      </w:r>
      <w:r>
        <w:rPr>
          <w:rFonts w:ascii="Times New Roman" w:hAnsi="Times New Roman" w:cs="Times New Roman"/>
          <w:sz w:val="24"/>
          <w:szCs w:val="24"/>
        </w:rPr>
        <w:t xml:space="preserve"> is the first-line </w:t>
      </w:r>
      <w:r w:rsidR="00083426">
        <w:rPr>
          <w:rFonts w:ascii="Times New Roman" w:hAnsi="Times New Roman" w:cs="Times New Roman"/>
          <w:sz w:val="24"/>
          <w:szCs w:val="24"/>
        </w:rPr>
        <w:t xml:space="preserve">target </w:t>
      </w:r>
      <w:r>
        <w:rPr>
          <w:rFonts w:ascii="Times New Roman" w:hAnsi="Times New Roman" w:cs="Times New Roman"/>
          <w:sz w:val="24"/>
          <w:szCs w:val="24"/>
        </w:rPr>
        <w:t xml:space="preserve">drug </w:t>
      </w:r>
      <w:r w:rsidR="00581960">
        <w:rPr>
          <w:rFonts w:ascii="Times New Roman" w:hAnsi="Times New Roman" w:cs="Times New Roman"/>
          <w:sz w:val="24"/>
          <w:szCs w:val="24"/>
        </w:rPr>
        <w:t xml:space="preserve">that </w:t>
      </w:r>
      <w:r w:rsidR="00083426">
        <w:rPr>
          <w:rFonts w:ascii="Times New Roman" w:hAnsi="Times New Roman" w:cs="Times New Roman"/>
          <w:sz w:val="24"/>
          <w:szCs w:val="24"/>
        </w:rPr>
        <w:t>directly inhibit</w:t>
      </w:r>
      <w:r w:rsidR="00581960">
        <w:rPr>
          <w:rFonts w:ascii="Times New Roman" w:hAnsi="Times New Roman" w:cs="Times New Roman"/>
          <w:sz w:val="24"/>
          <w:szCs w:val="24"/>
        </w:rPr>
        <w:t>s</w:t>
      </w:r>
      <w:r>
        <w:rPr>
          <w:rFonts w:ascii="Times New Roman" w:hAnsi="Times New Roman" w:cs="Times New Roman"/>
          <w:sz w:val="24"/>
          <w:szCs w:val="24"/>
        </w:rPr>
        <w:t xml:space="preserve"> </w:t>
      </w:r>
      <w:r w:rsidR="00083426">
        <w:rPr>
          <w:rFonts w:ascii="Times New Roman" w:hAnsi="Times New Roman" w:cs="Times New Roman"/>
          <w:sz w:val="24"/>
          <w:szCs w:val="24"/>
        </w:rPr>
        <w:t xml:space="preserve">the aberrant </w:t>
      </w:r>
      <w:r>
        <w:rPr>
          <w:rFonts w:ascii="Times New Roman" w:hAnsi="Times New Roman" w:cs="Times New Roman"/>
          <w:sz w:val="24"/>
          <w:szCs w:val="24"/>
        </w:rPr>
        <w:t>tyrosine kinase activity</w:t>
      </w:r>
      <w:r w:rsidR="00083426">
        <w:rPr>
          <w:rFonts w:ascii="Times New Roman" w:hAnsi="Times New Roman" w:cs="Times New Roman"/>
          <w:sz w:val="24"/>
          <w:szCs w:val="24"/>
        </w:rPr>
        <w:t xml:space="preserve"> of BCR-ABL </w:t>
      </w:r>
      <w:r w:rsidR="00083426">
        <w:rPr>
          <w:rFonts w:ascii="Times New Roman" w:hAnsi="Times New Roman" w:cs="Times New Roman"/>
          <w:sz w:val="24"/>
          <w:szCs w:val="24"/>
        </w:rPr>
        <w:lastRenderedPageBreak/>
        <w:t>[</w:t>
      </w:r>
      <w:r w:rsidR="005541EC">
        <w:rPr>
          <w:rFonts w:ascii="Times New Roman" w:hAnsi="Times New Roman" w:cs="Times New Roman"/>
          <w:sz w:val="24"/>
          <w:szCs w:val="24"/>
        </w:rPr>
        <w:t>16</w:t>
      </w:r>
      <w:r w:rsidR="00083426">
        <w:rPr>
          <w:rFonts w:ascii="Times New Roman" w:hAnsi="Times New Roman" w:cs="Times New Roman"/>
          <w:sz w:val="24"/>
          <w:szCs w:val="24"/>
        </w:rPr>
        <w:t>].</w:t>
      </w:r>
      <w:r w:rsidR="00581960">
        <w:rPr>
          <w:rFonts w:ascii="Times New Roman" w:hAnsi="Times New Roman" w:cs="Times New Roman"/>
          <w:sz w:val="24"/>
          <w:szCs w:val="24"/>
        </w:rPr>
        <w:t xml:space="preserve"> Among the mechanisms leading to the resistance to </w:t>
      </w:r>
      <w:proofErr w:type="spellStart"/>
      <w:r w:rsidR="00EB1FC8">
        <w:rPr>
          <w:rFonts w:ascii="Times New Roman" w:hAnsi="Times New Roman" w:cs="Times New Roman"/>
          <w:sz w:val="24"/>
          <w:szCs w:val="24"/>
        </w:rPr>
        <w:t>Imatinib</w:t>
      </w:r>
      <w:proofErr w:type="spellEnd"/>
      <w:r w:rsidR="00581960">
        <w:rPr>
          <w:rFonts w:ascii="Times New Roman" w:hAnsi="Times New Roman" w:cs="Times New Roman"/>
          <w:sz w:val="24"/>
          <w:szCs w:val="24"/>
        </w:rPr>
        <w:t>, T315I amino acid mutation of BCR-ABL occurs frequently in the advanced phases of CML</w:t>
      </w:r>
      <w:r w:rsidR="00EB1FC8">
        <w:rPr>
          <w:rFonts w:ascii="Times New Roman" w:hAnsi="Times New Roman" w:cs="Times New Roman"/>
          <w:sz w:val="24"/>
          <w:szCs w:val="24"/>
        </w:rPr>
        <w:t xml:space="preserve"> and disrupts the contact of TKI with its target</w:t>
      </w:r>
      <w:r w:rsidR="007B65FB">
        <w:rPr>
          <w:rFonts w:ascii="Times New Roman" w:hAnsi="Times New Roman" w:cs="Times New Roman"/>
          <w:sz w:val="24"/>
          <w:szCs w:val="24"/>
        </w:rPr>
        <w:t xml:space="preserve"> [</w:t>
      </w:r>
      <w:r w:rsidR="005541EC">
        <w:rPr>
          <w:rFonts w:ascii="Times New Roman" w:hAnsi="Times New Roman" w:cs="Times New Roman"/>
          <w:sz w:val="24"/>
          <w:szCs w:val="24"/>
        </w:rPr>
        <w:t>17</w:t>
      </w:r>
      <w:proofErr w:type="gramStart"/>
      <w:r w:rsidR="005541EC">
        <w:rPr>
          <w:rFonts w:ascii="Times New Roman" w:hAnsi="Times New Roman" w:cs="Times New Roman"/>
          <w:sz w:val="24"/>
          <w:szCs w:val="24"/>
        </w:rPr>
        <w:t>,18</w:t>
      </w:r>
      <w:proofErr w:type="gramEnd"/>
      <w:r w:rsidR="007B65FB">
        <w:rPr>
          <w:rFonts w:ascii="Times New Roman" w:hAnsi="Times New Roman" w:cs="Times New Roman"/>
          <w:sz w:val="24"/>
          <w:szCs w:val="24"/>
        </w:rPr>
        <w:t>]</w:t>
      </w:r>
      <w:r w:rsidR="00581960">
        <w:rPr>
          <w:rFonts w:ascii="Times New Roman" w:hAnsi="Times New Roman" w:cs="Times New Roman"/>
          <w:sz w:val="24"/>
          <w:szCs w:val="24"/>
        </w:rPr>
        <w:t>.</w:t>
      </w:r>
      <w:r w:rsidR="00122F96">
        <w:rPr>
          <w:rFonts w:ascii="Times New Roman" w:hAnsi="Times New Roman" w:cs="Times New Roman"/>
          <w:sz w:val="24"/>
          <w:szCs w:val="24"/>
        </w:rPr>
        <w:t xml:space="preserve"> More complex treatment targeting BCR-ABL downstream pathways is required when the patients with such mutant are insensitive to the </w:t>
      </w:r>
      <w:r w:rsidR="007C3867">
        <w:rPr>
          <w:rFonts w:ascii="Times New Roman" w:hAnsi="Times New Roman" w:cs="Times New Roman"/>
          <w:sz w:val="24"/>
          <w:szCs w:val="24"/>
        </w:rPr>
        <w:t>target therapeutic drugs</w:t>
      </w:r>
      <w:r w:rsidR="00122F96">
        <w:rPr>
          <w:rFonts w:ascii="Times New Roman" w:hAnsi="Times New Roman" w:cs="Times New Roman"/>
          <w:sz w:val="24"/>
          <w:szCs w:val="24"/>
        </w:rPr>
        <w:t>.</w:t>
      </w:r>
      <w:r w:rsidR="00757631">
        <w:rPr>
          <w:rFonts w:ascii="Times New Roman" w:hAnsi="Times New Roman" w:cs="Times New Roman"/>
          <w:sz w:val="24"/>
          <w:szCs w:val="24"/>
        </w:rPr>
        <w:t xml:space="preserve"> </w:t>
      </w:r>
      <w:r w:rsidR="003921E5">
        <w:rPr>
          <w:rFonts w:ascii="Times New Roman" w:hAnsi="Times New Roman" w:cs="Times New Roman"/>
          <w:sz w:val="24"/>
          <w:szCs w:val="24"/>
        </w:rPr>
        <w:t xml:space="preserve">The signaling pathways activated by BCR-ABL include the </w:t>
      </w:r>
      <w:r w:rsidR="00757631" w:rsidRPr="00757631">
        <w:rPr>
          <w:rFonts w:ascii="Times New Roman" w:hAnsi="Times New Roman" w:cs="Times New Roman"/>
          <w:sz w:val="24"/>
          <w:szCs w:val="24"/>
        </w:rPr>
        <w:t xml:space="preserve">mitogen-activated protein kinase (MAPK) </w:t>
      </w:r>
      <w:r w:rsidR="003921E5">
        <w:rPr>
          <w:rFonts w:ascii="Times New Roman" w:hAnsi="Times New Roman" w:cs="Times New Roman"/>
          <w:sz w:val="24"/>
          <w:szCs w:val="24"/>
        </w:rPr>
        <w:t>pathway</w:t>
      </w:r>
      <w:r w:rsidR="00757631" w:rsidRPr="00757631">
        <w:rPr>
          <w:rFonts w:ascii="Times New Roman" w:hAnsi="Times New Roman" w:cs="Times New Roman"/>
          <w:sz w:val="24"/>
          <w:szCs w:val="24"/>
        </w:rPr>
        <w:t>, the Janus-activated kinase</w:t>
      </w:r>
      <w:r w:rsidR="003921E5">
        <w:rPr>
          <w:rFonts w:ascii="Times New Roman" w:hAnsi="Times New Roman" w:cs="Times New Roman"/>
          <w:sz w:val="24"/>
          <w:szCs w:val="24"/>
        </w:rPr>
        <w:t xml:space="preserve"> (JAK)–STAT pathway and </w:t>
      </w:r>
      <w:r w:rsidR="00757631" w:rsidRPr="00757631">
        <w:rPr>
          <w:rFonts w:ascii="Times New Roman" w:hAnsi="Times New Roman" w:cs="Times New Roman"/>
          <w:sz w:val="24"/>
          <w:szCs w:val="24"/>
        </w:rPr>
        <w:t xml:space="preserve">the </w:t>
      </w:r>
      <w:proofErr w:type="spellStart"/>
      <w:r w:rsidR="00757631" w:rsidRPr="00757631">
        <w:rPr>
          <w:rFonts w:ascii="Times New Roman" w:hAnsi="Times New Roman" w:cs="Times New Roman"/>
          <w:sz w:val="24"/>
          <w:szCs w:val="24"/>
        </w:rPr>
        <w:t>phosphoinositide</w:t>
      </w:r>
      <w:proofErr w:type="spellEnd"/>
      <w:r w:rsidR="00757631" w:rsidRPr="00757631">
        <w:rPr>
          <w:rFonts w:ascii="Times New Roman" w:hAnsi="Times New Roman" w:cs="Times New Roman"/>
          <w:sz w:val="24"/>
          <w:szCs w:val="24"/>
        </w:rPr>
        <w:t xml:space="preserve"> 3-kinase (PI3K)/AKT</w:t>
      </w:r>
      <w:r w:rsidR="003921E5">
        <w:rPr>
          <w:rFonts w:ascii="Times New Roman" w:hAnsi="Times New Roman" w:cs="Times New Roman"/>
          <w:sz w:val="24"/>
          <w:szCs w:val="24"/>
        </w:rPr>
        <w:t xml:space="preserve"> </w:t>
      </w:r>
      <w:r w:rsidR="00757631" w:rsidRPr="00757631">
        <w:rPr>
          <w:rFonts w:ascii="Times New Roman" w:hAnsi="Times New Roman" w:cs="Times New Roman"/>
          <w:sz w:val="24"/>
          <w:szCs w:val="24"/>
        </w:rPr>
        <w:t>pathway</w:t>
      </w:r>
      <w:r w:rsidR="00A76709">
        <w:rPr>
          <w:rFonts w:ascii="Times New Roman" w:hAnsi="Times New Roman" w:cs="Times New Roman"/>
          <w:sz w:val="24"/>
          <w:szCs w:val="24"/>
        </w:rPr>
        <w:t xml:space="preserve"> and all conver</w:t>
      </w:r>
      <w:r w:rsidR="001C5FA5">
        <w:rPr>
          <w:rFonts w:ascii="Times New Roman" w:hAnsi="Times New Roman" w:cs="Times New Roman"/>
          <w:sz w:val="24"/>
          <w:szCs w:val="24"/>
        </w:rPr>
        <w:t xml:space="preserve">ge to the consequence of </w:t>
      </w:r>
      <w:r w:rsidR="0079175D">
        <w:rPr>
          <w:rFonts w:ascii="Times New Roman" w:hAnsi="Times New Roman" w:cs="Times New Roman"/>
          <w:sz w:val="24"/>
          <w:szCs w:val="24"/>
        </w:rPr>
        <w:t xml:space="preserve">the </w:t>
      </w:r>
      <w:r w:rsidR="001C5FA5">
        <w:rPr>
          <w:rFonts w:ascii="Times New Roman" w:hAnsi="Times New Roman" w:cs="Times New Roman"/>
          <w:sz w:val="24"/>
          <w:szCs w:val="24"/>
        </w:rPr>
        <w:t>aberrant</w:t>
      </w:r>
      <w:r w:rsidR="00A76709">
        <w:rPr>
          <w:rFonts w:ascii="Times New Roman" w:hAnsi="Times New Roman" w:cs="Times New Roman"/>
          <w:sz w:val="24"/>
          <w:szCs w:val="24"/>
        </w:rPr>
        <w:t xml:space="preserve"> protein synthesis and cell growth</w:t>
      </w:r>
      <w:r w:rsidR="00A02453">
        <w:rPr>
          <w:rFonts w:ascii="Times New Roman" w:hAnsi="Times New Roman" w:cs="Times New Roman"/>
          <w:sz w:val="24"/>
          <w:szCs w:val="24"/>
        </w:rPr>
        <w:t xml:space="preserve"> [</w:t>
      </w:r>
      <w:r w:rsidR="005541EC">
        <w:rPr>
          <w:rFonts w:ascii="Times New Roman" w:hAnsi="Times New Roman" w:cs="Times New Roman"/>
          <w:sz w:val="24"/>
          <w:szCs w:val="24"/>
        </w:rPr>
        <w:t>18</w:t>
      </w:r>
      <w:r w:rsidR="00A02453">
        <w:rPr>
          <w:rFonts w:ascii="Times New Roman" w:hAnsi="Times New Roman" w:cs="Times New Roman"/>
          <w:sz w:val="24"/>
          <w:szCs w:val="24"/>
        </w:rPr>
        <w:t>]</w:t>
      </w:r>
      <w:r w:rsidR="003921E5">
        <w:rPr>
          <w:rFonts w:ascii="Times New Roman" w:hAnsi="Times New Roman" w:cs="Times New Roman"/>
          <w:sz w:val="24"/>
          <w:szCs w:val="24"/>
        </w:rPr>
        <w:t>.</w:t>
      </w:r>
      <w:r w:rsidR="00773633">
        <w:rPr>
          <w:rFonts w:ascii="Times New Roman" w:hAnsi="Times New Roman" w:cs="Times New Roman"/>
          <w:sz w:val="24"/>
          <w:szCs w:val="24"/>
        </w:rPr>
        <w:t xml:space="preserve"> The downstream inhibitor of protein synthesis may supplement </w:t>
      </w:r>
      <w:r w:rsidR="007C1EB2">
        <w:rPr>
          <w:rFonts w:ascii="Times New Roman" w:hAnsi="Times New Roman" w:cs="Times New Roman"/>
          <w:sz w:val="24"/>
          <w:szCs w:val="24"/>
        </w:rPr>
        <w:t xml:space="preserve">or </w:t>
      </w:r>
      <w:r w:rsidR="00861F73">
        <w:rPr>
          <w:rFonts w:ascii="Times New Roman" w:hAnsi="Times New Roman" w:cs="Times New Roman"/>
          <w:sz w:val="24"/>
          <w:szCs w:val="24"/>
        </w:rPr>
        <w:t>substitute</w:t>
      </w:r>
      <w:r w:rsidR="007C1EB2">
        <w:rPr>
          <w:rFonts w:ascii="Times New Roman" w:hAnsi="Times New Roman" w:cs="Times New Roman"/>
          <w:sz w:val="24"/>
          <w:szCs w:val="24"/>
        </w:rPr>
        <w:t xml:space="preserve"> </w:t>
      </w:r>
      <w:r w:rsidR="00773633">
        <w:rPr>
          <w:rFonts w:ascii="Times New Roman" w:hAnsi="Times New Roman" w:cs="Times New Roman"/>
          <w:sz w:val="24"/>
          <w:szCs w:val="24"/>
        </w:rPr>
        <w:t xml:space="preserve">the upstream TKI treatment and promote the </w:t>
      </w:r>
      <w:r w:rsidR="00104E88">
        <w:rPr>
          <w:rFonts w:ascii="Times New Roman" w:hAnsi="Times New Roman" w:cs="Times New Roman"/>
          <w:sz w:val="24"/>
          <w:szCs w:val="24"/>
        </w:rPr>
        <w:t>treatment response in those resistant patients.</w:t>
      </w:r>
    </w:p>
    <w:p w:rsidR="00764936" w:rsidRPr="00764936" w:rsidRDefault="00764936" w:rsidP="00764936">
      <w:pPr>
        <w:rPr>
          <w:rFonts w:ascii="Times New Roman" w:hAnsi="Times New Roman" w:cs="Times New Roman"/>
          <w:sz w:val="24"/>
          <w:szCs w:val="24"/>
        </w:rPr>
      </w:pPr>
    </w:p>
    <w:p w:rsidR="00576B36" w:rsidRDefault="006F1D07" w:rsidP="00764936">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 xml:space="preserve">Circuitry of </w:t>
      </w:r>
      <w:r w:rsidR="00576B36">
        <w:rPr>
          <w:rFonts w:ascii="Times New Roman" w:hAnsi="Times New Roman" w:cs="Times New Roman"/>
          <w:sz w:val="24"/>
          <w:szCs w:val="24"/>
        </w:rPr>
        <w:t>NPM1/p53, MAPK and PI3K/AKT pathways</w:t>
      </w:r>
    </w:p>
    <w:p w:rsidR="00576B36" w:rsidRDefault="00576B36" w:rsidP="00A822B7">
      <w:pPr>
        <w:ind w:firstLine="270"/>
        <w:rPr>
          <w:rFonts w:ascii="Times New Roman" w:hAnsi="Times New Roman" w:cs="Times New Roman"/>
          <w:sz w:val="24"/>
          <w:szCs w:val="24"/>
        </w:rPr>
      </w:pPr>
    </w:p>
    <w:p w:rsidR="008569C7" w:rsidRDefault="00A822B7" w:rsidP="00A822B7">
      <w:pPr>
        <w:ind w:firstLine="270"/>
        <w:rPr>
          <w:rFonts w:ascii="Times New Roman" w:hAnsi="Times New Roman" w:cs="Times New Roman"/>
          <w:sz w:val="24"/>
          <w:szCs w:val="24"/>
        </w:rPr>
      </w:pPr>
      <w:proofErr w:type="spellStart"/>
      <w:r>
        <w:rPr>
          <w:rFonts w:ascii="Times New Roman" w:hAnsi="Times New Roman" w:cs="Times New Roman" w:hint="eastAsia"/>
          <w:sz w:val="24"/>
          <w:szCs w:val="24"/>
        </w:rPr>
        <w:t>Nucleophosmin</w:t>
      </w:r>
      <w:proofErr w:type="spellEnd"/>
      <w:r>
        <w:rPr>
          <w:rFonts w:ascii="Times New Roman" w:hAnsi="Times New Roman" w:cs="Times New Roman" w:hint="eastAsia"/>
          <w:sz w:val="24"/>
          <w:szCs w:val="24"/>
        </w:rPr>
        <w:t xml:space="preserve"> 1 (NPM1), also named as </w:t>
      </w:r>
      <w:proofErr w:type="spellStart"/>
      <w:r>
        <w:rPr>
          <w:rFonts w:ascii="Times New Roman" w:hAnsi="Times New Roman" w:cs="Times New Roman" w:hint="eastAsia"/>
          <w:sz w:val="24"/>
          <w:szCs w:val="24"/>
        </w:rPr>
        <w:t>nucleolar</w:t>
      </w:r>
      <w:proofErr w:type="spellEnd"/>
      <w:r>
        <w:rPr>
          <w:rFonts w:ascii="Times New Roman" w:hAnsi="Times New Roman" w:cs="Times New Roman" w:hint="eastAsia"/>
          <w:sz w:val="24"/>
          <w:szCs w:val="24"/>
        </w:rPr>
        <w:t xml:space="preserve"> </w:t>
      </w:r>
      <w:proofErr w:type="spellStart"/>
      <w:r>
        <w:rPr>
          <w:rFonts w:ascii="Times New Roman" w:hAnsi="Times New Roman" w:cs="Times New Roman" w:hint="eastAsia"/>
          <w:sz w:val="24"/>
          <w:szCs w:val="24"/>
        </w:rPr>
        <w:t>phosphoprotein</w:t>
      </w:r>
      <w:proofErr w:type="spellEnd"/>
      <w:r>
        <w:rPr>
          <w:rFonts w:ascii="Times New Roman" w:hAnsi="Times New Roman" w:cs="Times New Roman" w:hint="eastAsia"/>
          <w:sz w:val="24"/>
          <w:szCs w:val="24"/>
        </w:rPr>
        <w:t xml:space="preserve"> B23, is the most studied in the </w:t>
      </w:r>
      <w:proofErr w:type="spellStart"/>
      <w:r>
        <w:rPr>
          <w:rFonts w:ascii="Times New Roman" w:hAnsi="Times New Roman" w:cs="Times New Roman" w:hint="eastAsia"/>
          <w:sz w:val="24"/>
          <w:szCs w:val="24"/>
        </w:rPr>
        <w:t>nucleophosmin</w:t>
      </w:r>
      <w:proofErr w:type="spellEnd"/>
      <w:r>
        <w:rPr>
          <w:rFonts w:ascii="Times New Roman" w:hAnsi="Times New Roman" w:cs="Times New Roman" w:hint="eastAsia"/>
          <w:sz w:val="24"/>
          <w:szCs w:val="24"/>
        </w:rPr>
        <w:t>/</w:t>
      </w:r>
      <w:proofErr w:type="spellStart"/>
      <w:r>
        <w:rPr>
          <w:rFonts w:ascii="Times New Roman" w:hAnsi="Times New Roman" w:cs="Times New Roman" w:hint="eastAsia"/>
          <w:sz w:val="24"/>
          <w:szCs w:val="24"/>
        </w:rPr>
        <w:t>nucleoplasmin</w:t>
      </w:r>
      <w:proofErr w:type="spellEnd"/>
      <w:r>
        <w:rPr>
          <w:rFonts w:ascii="Times New Roman" w:hAnsi="Times New Roman" w:cs="Times New Roman" w:hint="eastAsia"/>
          <w:sz w:val="24"/>
          <w:szCs w:val="24"/>
        </w:rPr>
        <w:t xml:space="preserve"> family of nuclear chaperones because of its altered expression in solid tumors and mutation/translocation in hematological malignancies [</w:t>
      </w:r>
      <w:r w:rsidR="005541EC">
        <w:rPr>
          <w:rFonts w:ascii="Times New Roman" w:hAnsi="Times New Roman" w:cs="Times New Roman"/>
          <w:sz w:val="24"/>
          <w:szCs w:val="24"/>
        </w:rPr>
        <w:t>19</w:t>
      </w:r>
      <w:r>
        <w:rPr>
          <w:rFonts w:ascii="Times New Roman" w:hAnsi="Times New Roman" w:cs="Times New Roman" w:hint="eastAsia"/>
          <w:sz w:val="24"/>
          <w:szCs w:val="24"/>
        </w:rPr>
        <w:t>].</w:t>
      </w:r>
      <w:r w:rsidR="00B04C2C">
        <w:rPr>
          <w:rFonts w:ascii="Times New Roman" w:hAnsi="Times New Roman" w:cs="Times New Roman"/>
          <w:sz w:val="24"/>
          <w:szCs w:val="24"/>
        </w:rPr>
        <w:t xml:space="preserve"> NPM1 is a versatile protein </w:t>
      </w:r>
      <w:r w:rsidR="008E3B66">
        <w:rPr>
          <w:rFonts w:ascii="Times New Roman" w:hAnsi="Times New Roman" w:cs="Times New Roman"/>
          <w:sz w:val="24"/>
          <w:szCs w:val="24"/>
        </w:rPr>
        <w:t>participating</w:t>
      </w:r>
      <w:r w:rsidR="00B04C2C">
        <w:rPr>
          <w:rFonts w:ascii="Times New Roman" w:hAnsi="Times New Roman" w:cs="Times New Roman"/>
          <w:sz w:val="24"/>
          <w:szCs w:val="24"/>
        </w:rPr>
        <w:t xml:space="preserve"> in many cellular processes</w:t>
      </w:r>
      <w:r w:rsidR="00595FE7">
        <w:rPr>
          <w:rFonts w:ascii="Times New Roman" w:hAnsi="Times New Roman" w:cs="Times New Roman"/>
          <w:sz w:val="24"/>
          <w:szCs w:val="24"/>
        </w:rPr>
        <w:t>,</w:t>
      </w:r>
      <w:r w:rsidR="00B04C2C">
        <w:rPr>
          <w:rFonts w:ascii="Times New Roman" w:hAnsi="Times New Roman" w:cs="Times New Roman"/>
          <w:sz w:val="24"/>
          <w:szCs w:val="24"/>
        </w:rPr>
        <w:t xml:space="preserve"> including ribosomal RNA (</w:t>
      </w:r>
      <w:proofErr w:type="spellStart"/>
      <w:r w:rsidR="00B04C2C">
        <w:rPr>
          <w:rFonts w:ascii="Times New Roman" w:hAnsi="Times New Roman" w:cs="Times New Roman"/>
          <w:sz w:val="24"/>
          <w:szCs w:val="24"/>
        </w:rPr>
        <w:t>rRNA</w:t>
      </w:r>
      <w:proofErr w:type="spellEnd"/>
      <w:r w:rsidR="00B04C2C">
        <w:rPr>
          <w:rFonts w:ascii="Times New Roman" w:hAnsi="Times New Roman" w:cs="Times New Roman"/>
          <w:sz w:val="24"/>
          <w:szCs w:val="24"/>
        </w:rPr>
        <w:t>) processing, ribosome bio</w:t>
      </w:r>
      <w:r w:rsidR="00237289">
        <w:rPr>
          <w:rFonts w:ascii="Times New Roman" w:hAnsi="Times New Roman" w:cs="Times New Roman"/>
          <w:sz w:val="24"/>
          <w:szCs w:val="24"/>
        </w:rPr>
        <w:t>gen</w:t>
      </w:r>
      <w:r w:rsidR="00B04C2C">
        <w:rPr>
          <w:rFonts w:ascii="Times New Roman" w:hAnsi="Times New Roman" w:cs="Times New Roman"/>
          <w:sz w:val="24"/>
          <w:szCs w:val="24"/>
        </w:rPr>
        <w:t>esis</w:t>
      </w:r>
      <w:r w:rsidR="008E3B66">
        <w:rPr>
          <w:rFonts w:ascii="Times New Roman" w:hAnsi="Times New Roman" w:cs="Times New Roman"/>
          <w:sz w:val="24"/>
          <w:szCs w:val="24"/>
        </w:rPr>
        <w:t xml:space="preserve"> and</w:t>
      </w:r>
      <w:r w:rsidR="00B04C2C">
        <w:rPr>
          <w:rFonts w:ascii="Times New Roman" w:hAnsi="Times New Roman" w:cs="Times New Roman"/>
          <w:sz w:val="24"/>
          <w:szCs w:val="24"/>
        </w:rPr>
        <w:t xml:space="preserve"> </w:t>
      </w:r>
      <w:r w:rsidR="008E3B66">
        <w:rPr>
          <w:rFonts w:ascii="Times New Roman" w:hAnsi="Times New Roman" w:cs="Times New Roman"/>
          <w:sz w:val="24"/>
          <w:szCs w:val="24"/>
        </w:rPr>
        <w:t>nuclear export of ribosomal subunits</w:t>
      </w:r>
      <w:r w:rsidR="00595FE7">
        <w:rPr>
          <w:rFonts w:ascii="Times New Roman" w:hAnsi="Times New Roman" w:cs="Times New Roman"/>
          <w:sz w:val="24"/>
          <w:szCs w:val="24"/>
        </w:rPr>
        <w:t>, which play</w:t>
      </w:r>
      <w:r w:rsidR="00B04C2C">
        <w:rPr>
          <w:rFonts w:ascii="Times New Roman" w:hAnsi="Times New Roman" w:cs="Times New Roman"/>
          <w:sz w:val="24"/>
          <w:szCs w:val="24"/>
        </w:rPr>
        <w:t xml:space="preserve"> </w:t>
      </w:r>
      <w:r w:rsidR="00595FE7">
        <w:rPr>
          <w:rFonts w:ascii="Times New Roman" w:hAnsi="Times New Roman" w:cs="Times New Roman"/>
          <w:sz w:val="24"/>
          <w:szCs w:val="24"/>
        </w:rPr>
        <w:t xml:space="preserve">critical roles in cell growth and proliferation </w:t>
      </w:r>
      <w:r w:rsidR="008E3B66">
        <w:rPr>
          <w:rFonts w:ascii="Times New Roman" w:hAnsi="Times New Roman" w:cs="Times New Roman"/>
          <w:sz w:val="24"/>
          <w:szCs w:val="24"/>
        </w:rPr>
        <w:t>[</w:t>
      </w:r>
      <w:r w:rsidR="005541EC">
        <w:rPr>
          <w:rFonts w:ascii="Times New Roman" w:hAnsi="Times New Roman" w:cs="Times New Roman"/>
          <w:sz w:val="24"/>
          <w:szCs w:val="24"/>
        </w:rPr>
        <w:t>20</w:t>
      </w:r>
      <w:r w:rsidR="008E3B66">
        <w:rPr>
          <w:rFonts w:ascii="Times New Roman" w:hAnsi="Times New Roman" w:cs="Times New Roman"/>
          <w:sz w:val="24"/>
          <w:szCs w:val="24"/>
        </w:rPr>
        <w:t xml:space="preserve">, </w:t>
      </w:r>
      <w:r w:rsidR="005541EC">
        <w:rPr>
          <w:rFonts w:ascii="Times New Roman" w:hAnsi="Times New Roman" w:cs="Times New Roman"/>
          <w:sz w:val="24"/>
          <w:szCs w:val="24"/>
        </w:rPr>
        <w:t>21</w:t>
      </w:r>
      <w:r w:rsidR="008E3B66">
        <w:rPr>
          <w:rFonts w:ascii="Times New Roman" w:hAnsi="Times New Roman" w:cs="Times New Roman"/>
          <w:sz w:val="24"/>
          <w:szCs w:val="24"/>
        </w:rPr>
        <w:t xml:space="preserve">]. </w:t>
      </w:r>
      <w:r w:rsidR="00456072">
        <w:rPr>
          <w:rFonts w:ascii="Times New Roman" w:hAnsi="Times New Roman" w:cs="Times New Roman"/>
          <w:sz w:val="24"/>
          <w:szCs w:val="24"/>
        </w:rPr>
        <w:t xml:space="preserve">Repression of </w:t>
      </w:r>
      <w:r w:rsidR="00E355CD">
        <w:rPr>
          <w:rFonts w:ascii="Times New Roman" w:hAnsi="Times New Roman" w:cs="Times New Roman"/>
          <w:sz w:val="24"/>
          <w:szCs w:val="24"/>
        </w:rPr>
        <w:t xml:space="preserve">NPM1 disrupts the synthesis of </w:t>
      </w:r>
      <w:proofErr w:type="spellStart"/>
      <w:r w:rsidR="00E355CD">
        <w:rPr>
          <w:rFonts w:ascii="Times New Roman" w:hAnsi="Times New Roman" w:cs="Times New Roman"/>
          <w:sz w:val="24"/>
          <w:szCs w:val="24"/>
        </w:rPr>
        <w:t>rRNAs</w:t>
      </w:r>
      <w:proofErr w:type="spellEnd"/>
      <w:r w:rsidR="00E355CD">
        <w:rPr>
          <w:rFonts w:ascii="Times New Roman" w:hAnsi="Times New Roman" w:cs="Times New Roman"/>
          <w:sz w:val="24"/>
          <w:szCs w:val="24"/>
        </w:rPr>
        <w:t xml:space="preserve"> and their assembly with </w:t>
      </w:r>
      <w:r w:rsidR="00B95B1C">
        <w:rPr>
          <w:rFonts w:ascii="Times New Roman" w:hAnsi="Times New Roman" w:cs="Times New Roman"/>
          <w:sz w:val="24"/>
          <w:szCs w:val="24"/>
        </w:rPr>
        <w:t xml:space="preserve">ribosomal subunits. Impaired ribosome maturation </w:t>
      </w:r>
      <w:r w:rsidR="009871A4">
        <w:rPr>
          <w:rFonts w:ascii="Times New Roman" w:hAnsi="Times New Roman" w:cs="Times New Roman"/>
          <w:sz w:val="24"/>
          <w:szCs w:val="24"/>
        </w:rPr>
        <w:t>allows the release of</w:t>
      </w:r>
      <w:r w:rsidR="00B95B1C">
        <w:rPr>
          <w:rFonts w:ascii="Times New Roman" w:hAnsi="Times New Roman" w:cs="Times New Roman"/>
          <w:sz w:val="24"/>
          <w:szCs w:val="24"/>
        </w:rPr>
        <w:t xml:space="preserve"> newly ribosomal proteins </w:t>
      </w:r>
      <w:r w:rsidR="00873685">
        <w:rPr>
          <w:rFonts w:ascii="Times New Roman" w:hAnsi="Times New Roman" w:cs="Times New Roman"/>
          <w:sz w:val="24"/>
          <w:szCs w:val="24"/>
        </w:rPr>
        <w:t xml:space="preserve">(RP) </w:t>
      </w:r>
      <w:r w:rsidR="00B95B1C">
        <w:rPr>
          <w:rFonts w:ascii="Times New Roman" w:hAnsi="Times New Roman" w:cs="Times New Roman"/>
          <w:sz w:val="24"/>
          <w:szCs w:val="24"/>
        </w:rPr>
        <w:t>to nucleoplasm</w:t>
      </w:r>
      <w:r w:rsidR="00873685">
        <w:rPr>
          <w:rFonts w:ascii="Times New Roman" w:hAnsi="Times New Roman" w:cs="Times New Roman"/>
          <w:sz w:val="24"/>
          <w:szCs w:val="24"/>
        </w:rPr>
        <w:t xml:space="preserve">. </w:t>
      </w:r>
      <w:r w:rsidR="009871A4">
        <w:rPr>
          <w:rFonts w:ascii="Times New Roman" w:hAnsi="Times New Roman" w:cs="Times New Roman"/>
          <w:sz w:val="24"/>
          <w:szCs w:val="24"/>
        </w:rPr>
        <w:t>Among the released RPs, t</w:t>
      </w:r>
      <w:r w:rsidR="00873685">
        <w:rPr>
          <w:rFonts w:ascii="Times New Roman" w:hAnsi="Times New Roman" w:cs="Times New Roman"/>
          <w:sz w:val="24"/>
          <w:szCs w:val="24"/>
        </w:rPr>
        <w:t>he RPL5 and RPL11 interact with MDM2</w:t>
      </w:r>
      <w:r w:rsidR="00A51645">
        <w:rPr>
          <w:rFonts w:ascii="Times New Roman" w:hAnsi="Times New Roman" w:cs="Times New Roman"/>
          <w:sz w:val="24"/>
          <w:szCs w:val="24"/>
        </w:rPr>
        <w:t xml:space="preserve"> and thus</w:t>
      </w:r>
      <w:r w:rsidR="00B95B1C">
        <w:rPr>
          <w:rFonts w:ascii="Times New Roman" w:hAnsi="Times New Roman" w:cs="Times New Roman"/>
          <w:sz w:val="24"/>
          <w:szCs w:val="24"/>
        </w:rPr>
        <w:t xml:space="preserve"> stabiliz</w:t>
      </w:r>
      <w:r w:rsidR="00873685">
        <w:rPr>
          <w:rFonts w:ascii="Times New Roman" w:hAnsi="Times New Roman" w:cs="Times New Roman"/>
          <w:sz w:val="24"/>
          <w:szCs w:val="24"/>
        </w:rPr>
        <w:t>e</w:t>
      </w:r>
      <w:r w:rsidR="00B95B1C">
        <w:rPr>
          <w:rFonts w:ascii="Times New Roman" w:hAnsi="Times New Roman" w:cs="Times New Roman"/>
          <w:sz w:val="24"/>
          <w:szCs w:val="24"/>
        </w:rPr>
        <w:t xml:space="preserve"> p53 </w:t>
      </w:r>
      <w:r w:rsidR="00A51645">
        <w:rPr>
          <w:rFonts w:ascii="Times New Roman" w:hAnsi="Times New Roman" w:cs="Times New Roman"/>
          <w:sz w:val="24"/>
          <w:szCs w:val="24"/>
        </w:rPr>
        <w:t>in</w:t>
      </w:r>
      <w:r w:rsidR="00873685">
        <w:rPr>
          <w:rFonts w:ascii="Times New Roman" w:hAnsi="Times New Roman" w:cs="Times New Roman"/>
          <w:sz w:val="24"/>
          <w:szCs w:val="24"/>
        </w:rPr>
        <w:t xml:space="preserve"> nucleoplasm </w:t>
      </w:r>
      <w:r w:rsidR="00B95B1C">
        <w:rPr>
          <w:rFonts w:ascii="Times New Roman" w:hAnsi="Times New Roman" w:cs="Times New Roman"/>
          <w:sz w:val="24"/>
          <w:szCs w:val="24"/>
        </w:rPr>
        <w:t>[</w:t>
      </w:r>
      <w:r w:rsidR="005541EC">
        <w:rPr>
          <w:rFonts w:ascii="Times New Roman" w:hAnsi="Times New Roman" w:cs="Times New Roman"/>
          <w:sz w:val="24"/>
          <w:szCs w:val="24"/>
        </w:rPr>
        <w:t>22</w:t>
      </w:r>
      <w:r w:rsidR="00B95B1C">
        <w:rPr>
          <w:rFonts w:ascii="Times New Roman" w:hAnsi="Times New Roman" w:cs="Times New Roman"/>
          <w:sz w:val="24"/>
          <w:szCs w:val="24"/>
        </w:rPr>
        <w:t>]</w:t>
      </w:r>
      <w:r w:rsidR="00E355CD">
        <w:rPr>
          <w:rFonts w:ascii="Times New Roman" w:hAnsi="Times New Roman" w:cs="Times New Roman"/>
          <w:sz w:val="24"/>
          <w:szCs w:val="24"/>
        </w:rPr>
        <w:t xml:space="preserve">. </w:t>
      </w:r>
      <w:r w:rsidR="00321482">
        <w:rPr>
          <w:rFonts w:ascii="Times New Roman" w:hAnsi="Times New Roman" w:cs="Times New Roman"/>
          <w:sz w:val="24"/>
          <w:szCs w:val="24"/>
        </w:rPr>
        <w:t xml:space="preserve">NPM1 also responds to the </w:t>
      </w:r>
      <w:proofErr w:type="spellStart"/>
      <w:r w:rsidR="008569C7">
        <w:rPr>
          <w:rFonts w:ascii="Times New Roman" w:hAnsi="Times New Roman" w:cs="Times New Roman"/>
          <w:sz w:val="24"/>
          <w:szCs w:val="24"/>
        </w:rPr>
        <w:t>nucleolar</w:t>
      </w:r>
      <w:proofErr w:type="spellEnd"/>
      <w:r w:rsidR="008569C7">
        <w:rPr>
          <w:rFonts w:ascii="Times New Roman" w:hAnsi="Times New Roman" w:cs="Times New Roman"/>
          <w:sz w:val="24"/>
          <w:szCs w:val="24"/>
        </w:rPr>
        <w:t xml:space="preserve"> stress</w:t>
      </w:r>
      <w:r w:rsidR="00456072">
        <w:rPr>
          <w:rFonts w:ascii="Times New Roman" w:hAnsi="Times New Roman" w:cs="Times New Roman"/>
          <w:sz w:val="24"/>
          <w:szCs w:val="24"/>
        </w:rPr>
        <w:t xml:space="preserve"> induced by drug, nutrient deprivation and cell contact inhibition</w:t>
      </w:r>
      <w:r w:rsidR="00321482">
        <w:rPr>
          <w:rFonts w:ascii="Times New Roman" w:hAnsi="Times New Roman" w:cs="Times New Roman"/>
          <w:sz w:val="24"/>
          <w:szCs w:val="24"/>
        </w:rPr>
        <w:t xml:space="preserve">. Under </w:t>
      </w:r>
      <w:proofErr w:type="spellStart"/>
      <w:r w:rsidR="00321482">
        <w:rPr>
          <w:rFonts w:ascii="Times New Roman" w:hAnsi="Times New Roman" w:cs="Times New Roman"/>
          <w:sz w:val="24"/>
          <w:szCs w:val="24"/>
        </w:rPr>
        <w:t>nucleolar</w:t>
      </w:r>
      <w:proofErr w:type="spellEnd"/>
      <w:r w:rsidR="00321482">
        <w:rPr>
          <w:rFonts w:ascii="Times New Roman" w:hAnsi="Times New Roman" w:cs="Times New Roman"/>
          <w:sz w:val="24"/>
          <w:szCs w:val="24"/>
        </w:rPr>
        <w:t xml:space="preserve"> stress, </w:t>
      </w:r>
      <w:r w:rsidR="008569C7">
        <w:rPr>
          <w:rFonts w:ascii="Times New Roman" w:hAnsi="Times New Roman" w:cs="Times New Roman"/>
          <w:sz w:val="24"/>
          <w:szCs w:val="24"/>
        </w:rPr>
        <w:t xml:space="preserve">NPM1 is </w:t>
      </w:r>
      <w:proofErr w:type="spellStart"/>
      <w:r w:rsidR="008569C7">
        <w:rPr>
          <w:rFonts w:ascii="Times New Roman" w:hAnsi="Times New Roman" w:cs="Times New Roman"/>
          <w:sz w:val="24"/>
          <w:szCs w:val="24"/>
        </w:rPr>
        <w:t>translocated</w:t>
      </w:r>
      <w:proofErr w:type="spellEnd"/>
      <w:r w:rsidR="008569C7">
        <w:rPr>
          <w:rFonts w:ascii="Times New Roman" w:hAnsi="Times New Roman" w:cs="Times New Roman"/>
          <w:sz w:val="24"/>
          <w:szCs w:val="24"/>
        </w:rPr>
        <w:t xml:space="preserve"> from nucleolus to </w:t>
      </w:r>
      <w:r w:rsidR="00321482">
        <w:rPr>
          <w:rFonts w:ascii="Times New Roman" w:hAnsi="Times New Roman" w:cs="Times New Roman"/>
          <w:sz w:val="24"/>
          <w:szCs w:val="24"/>
        </w:rPr>
        <w:t>nucleoplasm and cyto</w:t>
      </w:r>
      <w:r w:rsidR="00A51645">
        <w:rPr>
          <w:rFonts w:ascii="Times New Roman" w:hAnsi="Times New Roman" w:cs="Times New Roman"/>
          <w:sz w:val="24"/>
          <w:szCs w:val="24"/>
        </w:rPr>
        <w:t>sol</w:t>
      </w:r>
      <w:r w:rsidR="00321482">
        <w:rPr>
          <w:rFonts w:ascii="Times New Roman" w:hAnsi="Times New Roman" w:cs="Times New Roman"/>
          <w:sz w:val="24"/>
          <w:szCs w:val="24"/>
        </w:rPr>
        <w:t xml:space="preserve">. </w:t>
      </w:r>
      <w:r w:rsidR="00A51645">
        <w:rPr>
          <w:rFonts w:ascii="Times New Roman" w:hAnsi="Times New Roman" w:cs="Times New Roman"/>
          <w:sz w:val="24"/>
          <w:szCs w:val="24"/>
        </w:rPr>
        <w:t>In nucleoplasm, NPM1 enhances the interaction between ARF and MDM2 and thereby stabilize p53 [</w:t>
      </w:r>
      <w:r w:rsidR="005541EC">
        <w:rPr>
          <w:rFonts w:ascii="Times New Roman" w:hAnsi="Times New Roman" w:cs="Times New Roman"/>
          <w:sz w:val="24"/>
          <w:szCs w:val="24"/>
        </w:rPr>
        <w:t>22</w:t>
      </w:r>
      <w:r w:rsidR="00A51645">
        <w:rPr>
          <w:rFonts w:ascii="Times New Roman" w:hAnsi="Times New Roman" w:cs="Times New Roman"/>
          <w:sz w:val="24"/>
          <w:szCs w:val="24"/>
        </w:rPr>
        <w:t>].</w:t>
      </w:r>
      <w:r w:rsidR="00FC691B">
        <w:rPr>
          <w:rFonts w:ascii="Times New Roman" w:hAnsi="Times New Roman" w:cs="Times New Roman"/>
          <w:sz w:val="24"/>
          <w:szCs w:val="24"/>
        </w:rPr>
        <w:t xml:space="preserve"> The ARF/NPM1/p53 pathway was found </w:t>
      </w:r>
      <w:r w:rsidR="00A3161E">
        <w:rPr>
          <w:rFonts w:ascii="Times New Roman" w:hAnsi="Times New Roman" w:cs="Times New Roman"/>
          <w:sz w:val="24"/>
          <w:szCs w:val="24"/>
        </w:rPr>
        <w:t xml:space="preserve">to be </w:t>
      </w:r>
      <w:r w:rsidR="00FC691B">
        <w:rPr>
          <w:rFonts w:ascii="Times New Roman" w:hAnsi="Times New Roman" w:cs="Times New Roman"/>
          <w:sz w:val="24"/>
          <w:szCs w:val="24"/>
        </w:rPr>
        <w:t xml:space="preserve">impaired in </w:t>
      </w:r>
      <w:r w:rsidR="00A3161E">
        <w:rPr>
          <w:rFonts w:ascii="Times New Roman" w:hAnsi="Times New Roman" w:cs="Times New Roman"/>
          <w:sz w:val="24"/>
          <w:szCs w:val="24"/>
        </w:rPr>
        <w:t xml:space="preserve">acute </w:t>
      </w:r>
      <w:proofErr w:type="spellStart"/>
      <w:r w:rsidR="00A3161E">
        <w:rPr>
          <w:rFonts w:ascii="Times New Roman" w:hAnsi="Times New Roman" w:cs="Times New Roman"/>
          <w:sz w:val="24"/>
          <w:szCs w:val="24"/>
        </w:rPr>
        <w:t>myelogenous</w:t>
      </w:r>
      <w:proofErr w:type="spellEnd"/>
      <w:r w:rsidR="00A3161E">
        <w:rPr>
          <w:rFonts w:ascii="Times New Roman" w:hAnsi="Times New Roman" w:cs="Times New Roman"/>
          <w:sz w:val="24"/>
          <w:szCs w:val="24"/>
        </w:rPr>
        <w:t xml:space="preserve"> leukemia</w:t>
      </w:r>
      <w:r w:rsidR="00FC691B">
        <w:rPr>
          <w:rFonts w:ascii="Times New Roman" w:hAnsi="Times New Roman" w:cs="Times New Roman"/>
          <w:sz w:val="24"/>
          <w:szCs w:val="24"/>
        </w:rPr>
        <w:t xml:space="preserve"> [</w:t>
      </w:r>
      <w:r w:rsidR="005541EC">
        <w:rPr>
          <w:rFonts w:ascii="Times New Roman" w:hAnsi="Times New Roman" w:cs="Times New Roman"/>
          <w:sz w:val="24"/>
          <w:szCs w:val="24"/>
        </w:rPr>
        <w:t>23</w:t>
      </w:r>
      <w:r w:rsidR="00FC691B">
        <w:rPr>
          <w:rFonts w:ascii="Times New Roman" w:hAnsi="Times New Roman" w:cs="Times New Roman"/>
          <w:sz w:val="24"/>
          <w:szCs w:val="24"/>
        </w:rPr>
        <w:t>].</w:t>
      </w:r>
      <w:r w:rsidR="00A51645">
        <w:rPr>
          <w:rFonts w:ascii="Times New Roman" w:hAnsi="Times New Roman" w:cs="Times New Roman"/>
          <w:sz w:val="24"/>
          <w:szCs w:val="24"/>
        </w:rPr>
        <w:t xml:space="preserve"> </w:t>
      </w:r>
      <w:r w:rsidR="00321482">
        <w:rPr>
          <w:rFonts w:ascii="Times New Roman" w:hAnsi="Times New Roman" w:cs="Times New Roman"/>
          <w:sz w:val="24"/>
          <w:szCs w:val="24"/>
        </w:rPr>
        <w:t>In cytosol, NPM1</w:t>
      </w:r>
      <w:r w:rsidR="008569C7">
        <w:rPr>
          <w:rFonts w:ascii="Times New Roman" w:hAnsi="Times New Roman" w:cs="Times New Roman"/>
          <w:sz w:val="24"/>
          <w:szCs w:val="24"/>
        </w:rPr>
        <w:t xml:space="preserve"> forms tri-complex with heterogeneous nuclear </w:t>
      </w:r>
      <w:proofErr w:type="spellStart"/>
      <w:r w:rsidR="008569C7">
        <w:rPr>
          <w:rFonts w:ascii="Times New Roman" w:hAnsi="Times New Roman" w:cs="Times New Roman"/>
          <w:sz w:val="24"/>
          <w:szCs w:val="24"/>
        </w:rPr>
        <w:t>ribonucleoproteins</w:t>
      </w:r>
      <w:proofErr w:type="spellEnd"/>
      <w:r w:rsidR="008569C7">
        <w:rPr>
          <w:rFonts w:ascii="Times New Roman" w:hAnsi="Times New Roman" w:cs="Times New Roman"/>
          <w:sz w:val="24"/>
          <w:szCs w:val="24"/>
        </w:rPr>
        <w:t xml:space="preserve">, </w:t>
      </w:r>
      <w:proofErr w:type="spellStart"/>
      <w:r w:rsidR="008569C7">
        <w:rPr>
          <w:rFonts w:ascii="Times New Roman" w:hAnsi="Times New Roman" w:cs="Times New Roman"/>
          <w:sz w:val="24"/>
          <w:szCs w:val="24"/>
        </w:rPr>
        <w:t>hnRNPU</w:t>
      </w:r>
      <w:proofErr w:type="spellEnd"/>
      <w:r w:rsidR="008569C7">
        <w:rPr>
          <w:rFonts w:ascii="Times New Roman" w:hAnsi="Times New Roman" w:cs="Times New Roman"/>
          <w:sz w:val="24"/>
          <w:szCs w:val="24"/>
        </w:rPr>
        <w:t xml:space="preserve"> and hnRNPA1</w:t>
      </w:r>
      <w:r w:rsidR="007B2ECE">
        <w:rPr>
          <w:rFonts w:ascii="Times New Roman" w:hAnsi="Times New Roman" w:cs="Times New Roman"/>
          <w:sz w:val="24"/>
          <w:szCs w:val="24"/>
        </w:rPr>
        <w:t>,</w:t>
      </w:r>
      <w:r w:rsidR="008569C7">
        <w:rPr>
          <w:rFonts w:ascii="Times New Roman" w:hAnsi="Times New Roman" w:cs="Times New Roman"/>
          <w:sz w:val="24"/>
          <w:szCs w:val="24"/>
        </w:rPr>
        <w:t xml:space="preserve"> to promote cell survival </w:t>
      </w:r>
      <w:r w:rsidR="007B2ECE">
        <w:rPr>
          <w:rFonts w:ascii="Times New Roman" w:hAnsi="Times New Roman" w:cs="Times New Roman"/>
          <w:sz w:val="24"/>
          <w:szCs w:val="24"/>
        </w:rPr>
        <w:t xml:space="preserve">by affecting </w:t>
      </w:r>
      <w:r w:rsidR="00A3161E">
        <w:rPr>
          <w:rFonts w:ascii="Times New Roman" w:hAnsi="Times New Roman" w:cs="Times New Roman"/>
          <w:sz w:val="24"/>
          <w:szCs w:val="24"/>
        </w:rPr>
        <w:t xml:space="preserve">selectively </w:t>
      </w:r>
      <w:r w:rsidR="007B2ECE">
        <w:rPr>
          <w:rFonts w:ascii="Times New Roman" w:hAnsi="Times New Roman" w:cs="Times New Roman"/>
          <w:sz w:val="24"/>
          <w:szCs w:val="24"/>
        </w:rPr>
        <w:t>the mRNA processing [</w:t>
      </w:r>
      <w:r w:rsidR="005541EC">
        <w:rPr>
          <w:rFonts w:ascii="Times New Roman" w:hAnsi="Times New Roman" w:cs="Times New Roman"/>
          <w:sz w:val="24"/>
          <w:szCs w:val="24"/>
        </w:rPr>
        <w:t>20</w:t>
      </w:r>
      <w:r w:rsidR="007B2ECE">
        <w:rPr>
          <w:rFonts w:ascii="Times New Roman" w:hAnsi="Times New Roman" w:cs="Times New Roman"/>
          <w:sz w:val="24"/>
          <w:szCs w:val="24"/>
        </w:rPr>
        <w:t>]</w:t>
      </w:r>
      <w:r w:rsidR="008569C7">
        <w:rPr>
          <w:rFonts w:ascii="Times New Roman" w:hAnsi="Times New Roman" w:cs="Times New Roman"/>
          <w:sz w:val="24"/>
          <w:szCs w:val="24"/>
        </w:rPr>
        <w:t>.</w:t>
      </w:r>
      <w:r w:rsidR="007B2ECE">
        <w:rPr>
          <w:rFonts w:ascii="Times New Roman" w:hAnsi="Times New Roman" w:cs="Times New Roman"/>
          <w:sz w:val="24"/>
          <w:szCs w:val="24"/>
        </w:rPr>
        <w:t xml:space="preserve"> The above evidence</w:t>
      </w:r>
      <w:r w:rsidR="008569C7">
        <w:rPr>
          <w:rFonts w:ascii="Times New Roman" w:hAnsi="Times New Roman" w:cs="Times New Roman"/>
          <w:sz w:val="24"/>
          <w:szCs w:val="24"/>
        </w:rPr>
        <w:t xml:space="preserve"> </w:t>
      </w:r>
      <w:r w:rsidR="007B2ECE">
        <w:rPr>
          <w:rFonts w:ascii="Times New Roman" w:hAnsi="Times New Roman" w:cs="Times New Roman"/>
          <w:sz w:val="24"/>
          <w:szCs w:val="24"/>
        </w:rPr>
        <w:t>features the influences of NPM1 on both m</w:t>
      </w:r>
      <w:r w:rsidR="00A3161E">
        <w:rPr>
          <w:rFonts w:ascii="Times New Roman" w:hAnsi="Times New Roman" w:cs="Times New Roman"/>
          <w:sz w:val="24"/>
          <w:szCs w:val="24"/>
        </w:rPr>
        <w:t xml:space="preserve">RNA processing and </w:t>
      </w:r>
      <w:r w:rsidR="00321482">
        <w:rPr>
          <w:rFonts w:ascii="Times New Roman" w:hAnsi="Times New Roman" w:cs="Times New Roman"/>
          <w:sz w:val="24"/>
          <w:szCs w:val="24"/>
        </w:rPr>
        <w:t>translation</w:t>
      </w:r>
      <w:r w:rsidR="007B2ECE">
        <w:rPr>
          <w:rFonts w:ascii="Times New Roman" w:hAnsi="Times New Roman" w:cs="Times New Roman"/>
          <w:sz w:val="24"/>
          <w:szCs w:val="24"/>
        </w:rPr>
        <w:t xml:space="preserve"> </w:t>
      </w:r>
      <w:r w:rsidR="00385B41">
        <w:rPr>
          <w:rFonts w:ascii="Times New Roman" w:hAnsi="Times New Roman" w:cs="Times New Roman"/>
          <w:sz w:val="24"/>
          <w:szCs w:val="24"/>
        </w:rPr>
        <w:t>machineries</w:t>
      </w:r>
      <w:r w:rsidR="007B2ECE">
        <w:rPr>
          <w:rFonts w:ascii="Times New Roman" w:hAnsi="Times New Roman" w:cs="Times New Roman"/>
          <w:sz w:val="24"/>
          <w:szCs w:val="24"/>
        </w:rPr>
        <w:t>.</w:t>
      </w:r>
    </w:p>
    <w:p w:rsidR="00385B41" w:rsidRDefault="00385B41" w:rsidP="00A822B7">
      <w:pPr>
        <w:ind w:firstLine="270"/>
        <w:rPr>
          <w:rFonts w:ascii="Times New Roman" w:hAnsi="Times New Roman" w:cs="Times New Roman"/>
          <w:sz w:val="24"/>
          <w:szCs w:val="24"/>
        </w:rPr>
      </w:pPr>
    </w:p>
    <w:p w:rsidR="000111AB" w:rsidRDefault="008569C7" w:rsidP="00A822B7">
      <w:pPr>
        <w:ind w:firstLine="270"/>
        <w:rPr>
          <w:rFonts w:ascii="Times New Roman" w:hAnsi="Times New Roman" w:cs="Times New Roman"/>
          <w:sz w:val="24"/>
          <w:szCs w:val="24"/>
        </w:rPr>
      </w:pPr>
      <w:r>
        <w:rPr>
          <w:rFonts w:ascii="Times New Roman" w:hAnsi="Times New Roman" w:cs="Times New Roman"/>
          <w:sz w:val="24"/>
          <w:szCs w:val="24"/>
        </w:rPr>
        <w:t xml:space="preserve">As </w:t>
      </w:r>
      <w:r w:rsidR="00385B41">
        <w:rPr>
          <w:rFonts w:ascii="Times New Roman" w:hAnsi="Times New Roman" w:cs="Times New Roman"/>
          <w:sz w:val="24"/>
          <w:szCs w:val="24"/>
        </w:rPr>
        <w:t xml:space="preserve">a </w:t>
      </w:r>
      <w:r>
        <w:rPr>
          <w:rFonts w:ascii="Times New Roman" w:hAnsi="Times New Roman" w:cs="Times New Roman"/>
          <w:sz w:val="24"/>
          <w:szCs w:val="24"/>
        </w:rPr>
        <w:t>mitogen-induced protein,</w:t>
      </w:r>
      <w:r w:rsidR="00385B41">
        <w:rPr>
          <w:rFonts w:ascii="Times New Roman" w:hAnsi="Times New Roman" w:cs="Times New Roman"/>
          <w:sz w:val="24"/>
          <w:szCs w:val="24"/>
        </w:rPr>
        <w:t xml:space="preserve"> NPM1 responds to the signals from </w:t>
      </w:r>
      <w:r w:rsidR="00F04B05">
        <w:rPr>
          <w:rFonts w:ascii="Times New Roman" w:hAnsi="Times New Roman" w:cs="Times New Roman"/>
          <w:sz w:val="24"/>
          <w:szCs w:val="24"/>
        </w:rPr>
        <w:t xml:space="preserve">the </w:t>
      </w:r>
      <w:r w:rsidR="00385B41">
        <w:rPr>
          <w:rFonts w:ascii="Times New Roman" w:hAnsi="Times New Roman" w:cs="Times New Roman"/>
          <w:sz w:val="24"/>
          <w:szCs w:val="24"/>
        </w:rPr>
        <w:t xml:space="preserve">MAPK and PI3K/AKT pathways initiated by oncogenic </w:t>
      </w:r>
      <w:proofErr w:type="spellStart"/>
      <w:r w:rsidR="00385B41">
        <w:rPr>
          <w:rFonts w:ascii="Times New Roman" w:hAnsi="Times New Roman" w:cs="Times New Roman"/>
          <w:sz w:val="24"/>
          <w:szCs w:val="24"/>
        </w:rPr>
        <w:t>Ras</w:t>
      </w:r>
      <w:proofErr w:type="spellEnd"/>
      <w:r w:rsidR="005F72B4">
        <w:rPr>
          <w:rFonts w:ascii="Times New Roman" w:hAnsi="Times New Roman" w:cs="Times New Roman"/>
          <w:sz w:val="24"/>
          <w:szCs w:val="24"/>
        </w:rPr>
        <w:t xml:space="preserve"> and </w:t>
      </w:r>
      <w:r w:rsidR="00A3161E">
        <w:rPr>
          <w:rFonts w:ascii="Times New Roman" w:hAnsi="Times New Roman" w:cs="Times New Roman"/>
          <w:sz w:val="24"/>
          <w:szCs w:val="24"/>
        </w:rPr>
        <w:t>thereby</w:t>
      </w:r>
      <w:r w:rsidR="00A51645">
        <w:rPr>
          <w:rFonts w:ascii="Times New Roman" w:hAnsi="Times New Roman" w:cs="Times New Roman"/>
          <w:sz w:val="24"/>
          <w:szCs w:val="24"/>
        </w:rPr>
        <w:t xml:space="preserve"> promotes the ribosome biogen</w:t>
      </w:r>
      <w:r w:rsidR="00F04B05">
        <w:rPr>
          <w:rFonts w:ascii="Times New Roman" w:hAnsi="Times New Roman" w:cs="Times New Roman"/>
          <w:sz w:val="24"/>
          <w:szCs w:val="24"/>
        </w:rPr>
        <w:t>esis and protein translation</w:t>
      </w:r>
      <w:r w:rsidR="00385B41">
        <w:rPr>
          <w:rFonts w:ascii="Times New Roman" w:hAnsi="Times New Roman" w:cs="Times New Roman"/>
          <w:sz w:val="24"/>
          <w:szCs w:val="24"/>
        </w:rPr>
        <w:t xml:space="preserve">. </w:t>
      </w:r>
      <w:r w:rsidR="00277C88">
        <w:rPr>
          <w:rFonts w:ascii="Times New Roman" w:hAnsi="Times New Roman" w:cs="Times New Roman"/>
          <w:sz w:val="24"/>
          <w:szCs w:val="24"/>
        </w:rPr>
        <w:t>Tuberous sclerosis</w:t>
      </w:r>
      <w:r w:rsidR="005F72B4">
        <w:rPr>
          <w:rFonts w:ascii="Times New Roman" w:hAnsi="Times New Roman" w:cs="Times New Roman"/>
          <w:sz w:val="24"/>
          <w:szCs w:val="24"/>
        </w:rPr>
        <w:t xml:space="preserve"> (TSC) </w:t>
      </w:r>
      <w:r w:rsidR="00B571D5">
        <w:rPr>
          <w:rFonts w:ascii="Times New Roman" w:hAnsi="Times New Roman" w:cs="Times New Roman"/>
          <w:sz w:val="24"/>
          <w:szCs w:val="24"/>
        </w:rPr>
        <w:t xml:space="preserve">and the mammalian target of </w:t>
      </w:r>
      <w:proofErr w:type="spellStart"/>
      <w:r w:rsidR="00B571D5">
        <w:rPr>
          <w:rFonts w:ascii="Times New Roman" w:hAnsi="Times New Roman" w:cs="Times New Roman"/>
          <w:sz w:val="24"/>
          <w:szCs w:val="24"/>
        </w:rPr>
        <w:t>rapamycin</w:t>
      </w:r>
      <w:proofErr w:type="spellEnd"/>
      <w:r w:rsidR="00B571D5">
        <w:rPr>
          <w:rFonts w:ascii="Times New Roman" w:hAnsi="Times New Roman" w:cs="Times New Roman"/>
          <w:sz w:val="24"/>
          <w:szCs w:val="24"/>
        </w:rPr>
        <w:t xml:space="preserve"> (</w:t>
      </w:r>
      <w:proofErr w:type="spellStart"/>
      <w:r w:rsidR="00B571D5">
        <w:rPr>
          <w:rFonts w:ascii="Times New Roman" w:hAnsi="Times New Roman" w:cs="Times New Roman"/>
          <w:sz w:val="24"/>
          <w:szCs w:val="24"/>
        </w:rPr>
        <w:t>mTOR</w:t>
      </w:r>
      <w:proofErr w:type="spellEnd"/>
      <w:r w:rsidR="00B571D5">
        <w:rPr>
          <w:rFonts w:ascii="Times New Roman" w:hAnsi="Times New Roman" w:cs="Times New Roman"/>
          <w:sz w:val="24"/>
          <w:szCs w:val="24"/>
        </w:rPr>
        <w:t>)</w:t>
      </w:r>
      <w:r w:rsidR="005F72B4">
        <w:rPr>
          <w:rFonts w:ascii="Times New Roman" w:hAnsi="Times New Roman" w:cs="Times New Roman"/>
          <w:sz w:val="24"/>
          <w:szCs w:val="24"/>
        </w:rPr>
        <w:t xml:space="preserve"> are </w:t>
      </w:r>
      <w:r w:rsidR="00B571D5">
        <w:rPr>
          <w:rFonts w:ascii="Times New Roman" w:hAnsi="Times New Roman" w:cs="Times New Roman"/>
          <w:sz w:val="24"/>
          <w:szCs w:val="24"/>
        </w:rPr>
        <w:t xml:space="preserve">two important </w:t>
      </w:r>
      <w:r w:rsidR="005F72B4">
        <w:rPr>
          <w:rFonts w:ascii="Times New Roman" w:hAnsi="Times New Roman" w:cs="Times New Roman"/>
          <w:sz w:val="24"/>
          <w:szCs w:val="24"/>
        </w:rPr>
        <w:t xml:space="preserve">downstream </w:t>
      </w:r>
      <w:r w:rsidR="00B571D5">
        <w:rPr>
          <w:rFonts w:ascii="Times New Roman" w:hAnsi="Times New Roman" w:cs="Times New Roman"/>
          <w:sz w:val="24"/>
          <w:szCs w:val="24"/>
        </w:rPr>
        <w:t xml:space="preserve">components </w:t>
      </w:r>
      <w:r w:rsidR="005F72B4">
        <w:rPr>
          <w:rFonts w:ascii="Times New Roman" w:hAnsi="Times New Roman" w:cs="Times New Roman"/>
          <w:sz w:val="24"/>
          <w:szCs w:val="24"/>
        </w:rPr>
        <w:t xml:space="preserve">of </w:t>
      </w:r>
      <w:r w:rsidR="00F04B05">
        <w:rPr>
          <w:rFonts w:ascii="Times New Roman" w:hAnsi="Times New Roman" w:cs="Times New Roman"/>
          <w:sz w:val="24"/>
          <w:szCs w:val="24"/>
        </w:rPr>
        <w:t xml:space="preserve">the MAPK and PI3K/AKT </w:t>
      </w:r>
      <w:r w:rsidR="005F72B4">
        <w:rPr>
          <w:rFonts w:ascii="Times New Roman" w:hAnsi="Times New Roman" w:cs="Times New Roman"/>
          <w:sz w:val="24"/>
          <w:szCs w:val="24"/>
        </w:rPr>
        <w:t>pathways</w:t>
      </w:r>
      <w:r w:rsidR="00B571D5">
        <w:rPr>
          <w:rFonts w:ascii="Times New Roman" w:hAnsi="Times New Roman" w:cs="Times New Roman"/>
          <w:sz w:val="24"/>
          <w:szCs w:val="24"/>
        </w:rPr>
        <w:t xml:space="preserve">. </w:t>
      </w:r>
      <w:proofErr w:type="spellStart"/>
      <w:proofErr w:type="gramStart"/>
      <w:r w:rsidR="00B571D5">
        <w:rPr>
          <w:rFonts w:ascii="Times New Roman" w:hAnsi="Times New Roman" w:cs="Times New Roman"/>
          <w:sz w:val="24"/>
          <w:szCs w:val="24"/>
        </w:rPr>
        <w:t>mTOR</w:t>
      </w:r>
      <w:proofErr w:type="spellEnd"/>
      <w:proofErr w:type="gramEnd"/>
      <w:r w:rsidR="00B571D5">
        <w:rPr>
          <w:rFonts w:ascii="Times New Roman" w:hAnsi="Times New Roman" w:cs="Times New Roman"/>
          <w:sz w:val="24"/>
          <w:szCs w:val="24"/>
        </w:rPr>
        <w:t>, a nutrient-sensing kinase, controls translation process and ribosome biogenesis. TSC consisting of TSC1 and TSC2 proteins, in which</w:t>
      </w:r>
      <w:r w:rsidR="005F72B4">
        <w:rPr>
          <w:rFonts w:ascii="Times New Roman" w:hAnsi="Times New Roman" w:cs="Times New Roman"/>
          <w:sz w:val="24"/>
          <w:szCs w:val="24"/>
        </w:rPr>
        <w:t xml:space="preserve"> </w:t>
      </w:r>
      <w:r w:rsidR="00F04B05">
        <w:rPr>
          <w:rFonts w:ascii="Times New Roman" w:hAnsi="Times New Roman" w:cs="Times New Roman"/>
          <w:sz w:val="24"/>
          <w:szCs w:val="24"/>
        </w:rPr>
        <w:t xml:space="preserve">TSC1 is </w:t>
      </w:r>
      <w:r w:rsidR="005F72B4">
        <w:rPr>
          <w:rFonts w:ascii="Times New Roman" w:hAnsi="Times New Roman" w:cs="Times New Roman"/>
          <w:sz w:val="24"/>
          <w:szCs w:val="24"/>
        </w:rPr>
        <w:t xml:space="preserve">the upstream inhibitor of </w:t>
      </w:r>
      <w:proofErr w:type="spellStart"/>
      <w:r w:rsidR="005F72B4">
        <w:rPr>
          <w:rFonts w:ascii="Times New Roman" w:hAnsi="Times New Roman" w:cs="Times New Roman"/>
          <w:sz w:val="24"/>
          <w:szCs w:val="24"/>
        </w:rPr>
        <w:t>mTOR</w:t>
      </w:r>
      <w:proofErr w:type="spellEnd"/>
      <w:r w:rsidR="00B571D5">
        <w:rPr>
          <w:rFonts w:ascii="Times New Roman" w:hAnsi="Times New Roman" w:cs="Times New Roman"/>
          <w:sz w:val="24"/>
          <w:szCs w:val="24"/>
        </w:rPr>
        <w:t>.</w:t>
      </w:r>
      <w:r w:rsidR="005F72B4">
        <w:rPr>
          <w:rFonts w:ascii="Times New Roman" w:hAnsi="Times New Roman" w:cs="Times New Roman"/>
          <w:sz w:val="24"/>
          <w:szCs w:val="24"/>
        </w:rPr>
        <w:t xml:space="preserve"> </w:t>
      </w:r>
      <w:r w:rsidR="00385B41">
        <w:rPr>
          <w:rFonts w:ascii="Times New Roman" w:hAnsi="Times New Roman" w:cs="Times New Roman"/>
          <w:sz w:val="24"/>
          <w:szCs w:val="24"/>
        </w:rPr>
        <w:t xml:space="preserve">It was found that the over-expression of </w:t>
      </w:r>
      <w:proofErr w:type="spellStart"/>
      <w:r w:rsidR="00385B41">
        <w:rPr>
          <w:rFonts w:ascii="Times New Roman" w:hAnsi="Times New Roman" w:cs="Times New Roman"/>
          <w:sz w:val="24"/>
          <w:szCs w:val="24"/>
        </w:rPr>
        <w:t>Ras</w:t>
      </w:r>
      <w:proofErr w:type="spellEnd"/>
      <w:r w:rsidR="00385B41">
        <w:rPr>
          <w:rFonts w:ascii="Times New Roman" w:hAnsi="Times New Roman" w:cs="Times New Roman"/>
          <w:sz w:val="24"/>
          <w:szCs w:val="24"/>
        </w:rPr>
        <w:t xml:space="preserve"> </w:t>
      </w:r>
      <w:r w:rsidR="005F72B4">
        <w:rPr>
          <w:rFonts w:ascii="Times New Roman" w:hAnsi="Times New Roman" w:cs="Times New Roman"/>
          <w:sz w:val="24"/>
          <w:szCs w:val="24"/>
        </w:rPr>
        <w:t xml:space="preserve">or the </w:t>
      </w:r>
      <w:r w:rsidR="00F04B05">
        <w:rPr>
          <w:rFonts w:ascii="Times New Roman" w:hAnsi="Times New Roman" w:cs="Times New Roman"/>
          <w:sz w:val="24"/>
          <w:szCs w:val="24"/>
        </w:rPr>
        <w:t xml:space="preserve">absence of TSC1 </w:t>
      </w:r>
      <w:r w:rsidR="005F72B4">
        <w:rPr>
          <w:rFonts w:ascii="Times New Roman" w:hAnsi="Times New Roman" w:cs="Times New Roman"/>
          <w:sz w:val="24"/>
          <w:szCs w:val="24"/>
        </w:rPr>
        <w:t>induced</w:t>
      </w:r>
      <w:r w:rsidR="00385B41">
        <w:rPr>
          <w:rFonts w:ascii="Times New Roman" w:hAnsi="Times New Roman" w:cs="Times New Roman"/>
          <w:sz w:val="24"/>
          <w:szCs w:val="24"/>
        </w:rPr>
        <w:t xml:space="preserve"> </w:t>
      </w:r>
      <w:r w:rsidR="005F72B4">
        <w:rPr>
          <w:rFonts w:ascii="Times New Roman" w:hAnsi="Times New Roman" w:cs="Times New Roman"/>
          <w:sz w:val="24"/>
          <w:szCs w:val="24"/>
        </w:rPr>
        <w:t xml:space="preserve">the </w:t>
      </w:r>
      <w:r w:rsidR="005820D4">
        <w:rPr>
          <w:rFonts w:ascii="Times New Roman" w:hAnsi="Times New Roman" w:cs="Times New Roman"/>
          <w:sz w:val="24"/>
          <w:szCs w:val="24"/>
        </w:rPr>
        <w:t>tremendous</w:t>
      </w:r>
      <w:r w:rsidR="00F04B05">
        <w:rPr>
          <w:rFonts w:ascii="Times New Roman" w:hAnsi="Times New Roman" w:cs="Times New Roman"/>
          <w:sz w:val="24"/>
          <w:szCs w:val="24"/>
        </w:rPr>
        <w:t xml:space="preserve"> </w:t>
      </w:r>
      <w:r w:rsidR="005F72B4">
        <w:rPr>
          <w:rFonts w:ascii="Times New Roman" w:hAnsi="Times New Roman" w:cs="Times New Roman"/>
          <w:sz w:val="24"/>
          <w:szCs w:val="24"/>
        </w:rPr>
        <w:t xml:space="preserve">increase in </w:t>
      </w:r>
      <w:r w:rsidR="00385B41">
        <w:rPr>
          <w:rFonts w:ascii="Times New Roman" w:hAnsi="Times New Roman" w:cs="Times New Roman"/>
          <w:sz w:val="24"/>
          <w:szCs w:val="24"/>
        </w:rPr>
        <w:t xml:space="preserve">the </w:t>
      </w:r>
      <w:r w:rsidR="00F04B05">
        <w:rPr>
          <w:rFonts w:ascii="Times New Roman" w:hAnsi="Times New Roman" w:cs="Times New Roman"/>
          <w:sz w:val="24"/>
          <w:szCs w:val="24"/>
        </w:rPr>
        <w:t xml:space="preserve">NPM1 </w:t>
      </w:r>
      <w:r w:rsidR="00B571D5">
        <w:rPr>
          <w:rFonts w:ascii="Times New Roman" w:hAnsi="Times New Roman" w:cs="Times New Roman"/>
          <w:sz w:val="24"/>
          <w:szCs w:val="24"/>
        </w:rPr>
        <w:t xml:space="preserve">protein </w:t>
      </w:r>
      <w:r w:rsidR="00385B41">
        <w:rPr>
          <w:rFonts w:ascii="Times New Roman" w:hAnsi="Times New Roman" w:cs="Times New Roman"/>
          <w:sz w:val="24"/>
          <w:szCs w:val="24"/>
        </w:rPr>
        <w:t>levels [</w:t>
      </w:r>
      <w:r w:rsidR="005541EC">
        <w:rPr>
          <w:rFonts w:ascii="Times New Roman" w:hAnsi="Times New Roman" w:cs="Times New Roman"/>
          <w:sz w:val="24"/>
          <w:szCs w:val="24"/>
        </w:rPr>
        <w:t>21</w:t>
      </w:r>
      <w:r w:rsidR="00385B41">
        <w:rPr>
          <w:rFonts w:ascii="Times New Roman" w:hAnsi="Times New Roman" w:cs="Times New Roman"/>
          <w:sz w:val="24"/>
          <w:szCs w:val="24"/>
        </w:rPr>
        <w:t>].</w:t>
      </w:r>
      <w:r w:rsidR="00B1755B">
        <w:rPr>
          <w:rFonts w:ascii="Times New Roman" w:hAnsi="Times New Roman" w:cs="Times New Roman"/>
          <w:sz w:val="24"/>
          <w:szCs w:val="24"/>
        </w:rPr>
        <w:t xml:space="preserve"> </w:t>
      </w:r>
      <w:r w:rsidR="009871A4">
        <w:rPr>
          <w:rFonts w:ascii="Times New Roman" w:hAnsi="Times New Roman" w:cs="Times New Roman"/>
          <w:sz w:val="24"/>
          <w:szCs w:val="24"/>
        </w:rPr>
        <w:t xml:space="preserve">Those findings support that NPM1/p53, MAPK and PI3K/AKT pathways are interconnected and all aimed to </w:t>
      </w:r>
      <w:r w:rsidR="00653588">
        <w:rPr>
          <w:rFonts w:ascii="Times New Roman" w:hAnsi="Times New Roman" w:cs="Times New Roman"/>
          <w:sz w:val="24"/>
          <w:szCs w:val="24"/>
        </w:rPr>
        <w:t xml:space="preserve">monitor the stress experienced by the cell so as to </w:t>
      </w:r>
      <w:r w:rsidR="009871A4">
        <w:rPr>
          <w:rFonts w:ascii="Times New Roman" w:hAnsi="Times New Roman" w:cs="Times New Roman"/>
          <w:sz w:val="24"/>
          <w:szCs w:val="24"/>
        </w:rPr>
        <w:t xml:space="preserve">tightly control </w:t>
      </w:r>
      <w:r w:rsidR="00653588">
        <w:rPr>
          <w:rFonts w:ascii="Times New Roman" w:hAnsi="Times New Roman" w:cs="Times New Roman"/>
          <w:sz w:val="24"/>
          <w:szCs w:val="24"/>
        </w:rPr>
        <w:t xml:space="preserve">the molecular interactions that ensure the fidelity of </w:t>
      </w:r>
      <w:r w:rsidR="009871A4">
        <w:rPr>
          <w:rFonts w:ascii="Times New Roman" w:hAnsi="Times New Roman" w:cs="Times New Roman"/>
          <w:sz w:val="24"/>
          <w:szCs w:val="24"/>
        </w:rPr>
        <w:t>ribosome biogenesis</w:t>
      </w:r>
      <w:r w:rsidR="00653588">
        <w:rPr>
          <w:rFonts w:ascii="Times New Roman" w:hAnsi="Times New Roman" w:cs="Times New Roman"/>
          <w:sz w:val="24"/>
          <w:szCs w:val="24"/>
        </w:rPr>
        <w:t xml:space="preserve"> and protein synthesis for cell survival</w:t>
      </w:r>
      <w:r w:rsidR="009871A4">
        <w:rPr>
          <w:rFonts w:ascii="Times New Roman" w:hAnsi="Times New Roman" w:cs="Times New Roman"/>
          <w:sz w:val="24"/>
          <w:szCs w:val="24"/>
        </w:rPr>
        <w:t>.</w:t>
      </w:r>
      <w:r w:rsidR="00653588">
        <w:rPr>
          <w:rFonts w:ascii="Times New Roman" w:hAnsi="Times New Roman" w:cs="Times New Roman"/>
          <w:sz w:val="24"/>
          <w:szCs w:val="24"/>
        </w:rPr>
        <w:t xml:space="preserve"> However, the alteration of such interactions in CML remains unclear</w:t>
      </w:r>
      <w:r w:rsidR="00D852E2">
        <w:rPr>
          <w:rFonts w:ascii="Times New Roman" w:hAnsi="Times New Roman" w:cs="Times New Roman"/>
          <w:sz w:val="24"/>
          <w:szCs w:val="24"/>
        </w:rPr>
        <w:t>.</w:t>
      </w:r>
      <w:r w:rsidR="00F563B2">
        <w:rPr>
          <w:rFonts w:ascii="Times New Roman" w:hAnsi="Times New Roman" w:cs="Times New Roman"/>
          <w:sz w:val="24"/>
          <w:szCs w:val="24"/>
        </w:rPr>
        <w:t xml:space="preserve"> This work </w:t>
      </w:r>
      <w:r w:rsidR="00204236">
        <w:rPr>
          <w:rFonts w:ascii="Times New Roman" w:hAnsi="Times New Roman" w:cs="Times New Roman"/>
          <w:sz w:val="24"/>
          <w:szCs w:val="24"/>
        </w:rPr>
        <w:t xml:space="preserve">is aimed to </w:t>
      </w:r>
      <w:r w:rsidR="00F563B2">
        <w:rPr>
          <w:rFonts w:ascii="Times New Roman" w:hAnsi="Times New Roman" w:cs="Times New Roman"/>
          <w:sz w:val="24"/>
          <w:szCs w:val="24"/>
        </w:rPr>
        <w:t xml:space="preserve">explore the </w:t>
      </w:r>
      <w:r w:rsidR="00204236">
        <w:rPr>
          <w:rFonts w:ascii="Times New Roman" w:hAnsi="Times New Roman" w:cs="Times New Roman"/>
          <w:sz w:val="24"/>
          <w:szCs w:val="24"/>
        </w:rPr>
        <w:t xml:space="preserve">co-expression networks of NPM1-related genes, which are specific to CML patients and </w:t>
      </w:r>
      <w:r w:rsidR="00204236">
        <w:rPr>
          <w:rFonts w:ascii="Times New Roman" w:hAnsi="Times New Roman" w:cs="Times New Roman"/>
          <w:sz w:val="24"/>
          <w:szCs w:val="24"/>
        </w:rPr>
        <w:lastRenderedPageBreak/>
        <w:t>normal individuals, and decipher the impaired molecular mechanism in CML.</w:t>
      </w:r>
    </w:p>
    <w:p w:rsidR="000111AB" w:rsidRDefault="000111AB" w:rsidP="00576B36">
      <w:pPr>
        <w:rPr>
          <w:rFonts w:ascii="Times New Roman" w:hAnsi="Times New Roman" w:cs="Times New Roman"/>
          <w:sz w:val="24"/>
          <w:szCs w:val="24"/>
        </w:rPr>
      </w:pPr>
    </w:p>
    <w:p w:rsidR="00576B36" w:rsidRDefault="00576B36" w:rsidP="00576B36">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Potential NPM1/B23-oriented treatment</w:t>
      </w:r>
    </w:p>
    <w:p w:rsidR="00576B36" w:rsidRDefault="00576B36" w:rsidP="00576B36">
      <w:pPr>
        <w:rPr>
          <w:rFonts w:ascii="Times New Roman" w:hAnsi="Times New Roman" w:cs="Times New Roman"/>
          <w:sz w:val="24"/>
          <w:szCs w:val="24"/>
        </w:rPr>
      </w:pPr>
    </w:p>
    <w:p w:rsidR="00F7774C" w:rsidRDefault="00B1755B" w:rsidP="00A822B7">
      <w:pPr>
        <w:ind w:firstLine="270"/>
        <w:rPr>
          <w:rFonts w:ascii="Times New Roman" w:hAnsi="Times New Roman" w:cs="Times New Roman"/>
          <w:sz w:val="24"/>
          <w:szCs w:val="24"/>
        </w:rPr>
      </w:pPr>
      <w:r>
        <w:rPr>
          <w:rFonts w:ascii="Times New Roman" w:hAnsi="Times New Roman" w:cs="Times New Roman"/>
          <w:sz w:val="24"/>
          <w:szCs w:val="24"/>
        </w:rPr>
        <w:t xml:space="preserve">Resveratrol is a natural compound that was found capable of extending the lifespan and </w:t>
      </w:r>
      <w:proofErr w:type="spellStart"/>
      <w:r>
        <w:rPr>
          <w:rFonts w:ascii="Times New Roman" w:hAnsi="Times New Roman" w:cs="Times New Roman"/>
          <w:sz w:val="24"/>
          <w:szCs w:val="24"/>
        </w:rPr>
        <w:t>healthspan</w:t>
      </w:r>
      <w:proofErr w:type="spellEnd"/>
      <w:r>
        <w:rPr>
          <w:rFonts w:ascii="Times New Roman" w:hAnsi="Times New Roman" w:cs="Times New Roman"/>
          <w:sz w:val="24"/>
          <w:szCs w:val="24"/>
        </w:rPr>
        <w:t xml:space="preserve"> in model organisms and suggested to be chemo-preventative in hepatocellular carcinoma [</w:t>
      </w:r>
      <w:r w:rsidR="005541EC">
        <w:rPr>
          <w:rFonts w:ascii="Times New Roman" w:hAnsi="Times New Roman" w:cs="Times New Roman"/>
          <w:sz w:val="24"/>
          <w:szCs w:val="24"/>
        </w:rPr>
        <w:t>24, 25</w:t>
      </w:r>
      <w:r>
        <w:rPr>
          <w:rFonts w:ascii="Times New Roman" w:hAnsi="Times New Roman" w:cs="Times New Roman"/>
          <w:sz w:val="24"/>
          <w:szCs w:val="24"/>
        </w:rPr>
        <w:t>]</w:t>
      </w:r>
      <w:r w:rsidR="00D062A0">
        <w:rPr>
          <w:rFonts w:ascii="Times New Roman" w:hAnsi="Times New Roman" w:cs="Times New Roman"/>
          <w:sz w:val="24"/>
          <w:szCs w:val="24"/>
        </w:rPr>
        <w:t xml:space="preserve">. It was observed that Resveratrol inhibited global protein synthesis by repressing </w:t>
      </w:r>
      <w:proofErr w:type="spellStart"/>
      <w:r w:rsidR="00D062A0">
        <w:rPr>
          <w:rFonts w:ascii="Times New Roman" w:hAnsi="Times New Roman" w:cs="Times New Roman"/>
          <w:sz w:val="24"/>
          <w:szCs w:val="24"/>
        </w:rPr>
        <w:t>mTOR</w:t>
      </w:r>
      <w:proofErr w:type="spellEnd"/>
      <w:r w:rsidR="00D062A0">
        <w:rPr>
          <w:rFonts w:ascii="Times New Roman" w:hAnsi="Times New Roman" w:cs="Times New Roman"/>
          <w:sz w:val="24"/>
          <w:szCs w:val="24"/>
        </w:rPr>
        <w:t xml:space="preserve"> and the signaling to its targets</w:t>
      </w:r>
      <w:r w:rsidR="009F1C14">
        <w:rPr>
          <w:rFonts w:ascii="Times New Roman" w:hAnsi="Times New Roman" w:cs="Times New Roman"/>
          <w:sz w:val="24"/>
          <w:szCs w:val="24"/>
        </w:rPr>
        <w:t xml:space="preserve"> [</w:t>
      </w:r>
      <w:r w:rsidR="005541EC">
        <w:rPr>
          <w:rFonts w:ascii="Times New Roman" w:hAnsi="Times New Roman" w:cs="Times New Roman"/>
          <w:sz w:val="24"/>
          <w:szCs w:val="24"/>
        </w:rPr>
        <w:t>25</w:t>
      </w:r>
      <w:r w:rsidR="009F1C14">
        <w:rPr>
          <w:rFonts w:ascii="Times New Roman" w:hAnsi="Times New Roman" w:cs="Times New Roman"/>
          <w:sz w:val="24"/>
          <w:szCs w:val="24"/>
        </w:rPr>
        <w:t>]</w:t>
      </w:r>
      <w:r w:rsidR="00D062A0">
        <w:rPr>
          <w:rFonts w:ascii="Times New Roman" w:hAnsi="Times New Roman" w:cs="Times New Roman"/>
          <w:sz w:val="24"/>
          <w:szCs w:val="24"/>
        </w:rPr>
        <w:t>.</w:t>
      </w:r>
      <w:r>
        <w:rPr>
          <w:rFonts w:ascii="Times New Roman" w:hAnsi="Times New Roman" w:cs="Times New Roman"/>
          <w:sz w:val="24"/>
          <w:szCs w:val="24"/>
        </w:rPr>
        <w:t xml:space="preserve"> </w:t>
      </w:r>
      <w:r w:rsidR="00F563B2">
        <w:rPr>
          <w:rFonts w:ascii="Times New Roman" w:hAnsi="Times New Roman" w:cs="Times New Roman"/>
          <w:sz w:val="24"/>
          <w:szCs w:val="24"/>
        </w:rPr>
        <w:t xml:space="preserve">The above-mentioned interconnection between NPM1/p53, MAPK and PI3K/AKT pathways suggests </w:t>
      </w:r>
      <w:r w:rsidR="00204236">
        <w:rPr>
          <w:rFonts w:ascii="Times New Roman" w:hAnsi="Times New Roman" w:cs="Times New Roman"/>
          <w:sz w:val="24"/>
          <w:szCs w:val="24"/>
        </w:rPr>
        <w:t xml:space="preserve">that the CML cells could respond to the Resveratrol treatment through </w:t>
      </w:r>
      <w:r w:rsidR="008770B9">
        <w:rPr>
          <w:rFonts w:ascii="Times New Roman" w:hAnsi="Times New Roman" w:cs="Times New Roman"/>
          <w:sz w:val="24"/>
          <w:szCs w:val="24"/>
        </w:rPr>
        <w:t xml:space="preserve">the impaired NPM1/p53 pathway that </w:t>
      </w:r>
      <w:r w:rsidR="00AB5BBF">
        <w:rPr>
          <w:rFonts w:ascii="Times New Roman" w:hAnsi="Times New Roman" w:cs="Times New Roman"/>
          <w:sz w:val="24"/>
          <w:szCs w:val="24"/>
        </w:rPr>
        <w:t>could</w:t>
      </w:r>
      <w:r w:rsidR="008770B9">
        <w:rPr>
          <w:rFonts w:ascii="Times New Roman" w:hAnsi="Times New Roman" w:cs="Times New Roman"/>
          <w:sz w:val="24"/>
          <w:szCs w:val="24"/>
        </w:rPr>
        <w:t xml:space="preserve"> be </w:t>
      </w:r>
      <w:r w:rsidR="00693789">
        <w:rPr>
          <w:rFonts w:ascii="Times New Roman" w:hAnsi="Times New Roman" w:cs="Times New Roman"/>
          <w:sz w:val="24"/>
          <w:szCs w:val="24"/>
        </w:rPr>
        <w:t>elucidated</w:t>
      </w:r>
      <w:r w:rsidR="008770B9">
        <w:rPr>
          <w:rFonts w:ascii="Times New Roman" w:hAnsi="Times New Roman" w:cs="Times New Roman"/>
          <w:sz w:val="24"/>
          <w:szCs w:val="24"/>
        </w:rPr>
        <w:t xml:space="preserve"> through the CML-specific co-expression network.</w:t>
      </w:r>
      <w:r w:rsidR="00AB5BBF">
        <w:rPr>
          <w:rFonts w:ascii="Times New Roman" w:hAnsi="Times New Roman" w:cs="Times New Roman"/>
          <w:sz w:val="24"/>
          <w:szCs w:val="24"/>
        </w:rPr>
        <w:t xml:space="preserve"> The validation of the CML-specific co-expression network in response to Resveratrol was performed using cell line experiment in this work.</w:t>
      </w:r>
    </w:p>
    <w:p w:rsidR="00A94FB7" w:rsidRDefault="00A94FB7" w:rsidP="007262A9">
      <w:pPr>
        <w:ind w:firstLineChars="100" w:firstLine="240"/>
        <w:rPr>
          <w:rFonts w:ascii="Times New Roman" w:hAnsi="Times New Roman" w:cs="Times New Roman"/>
          <w:sz w:val="24"/>
          <w:szCs w:val="24"/>
        </w:rPr>
      </w:pPr>
    </w:p>
    <w:p w:rsidR="00A94FB7" w:rsidRPr="00554F21" w:rsidRDefault="00A94FB7" w:rsidP="00554F21">
      <w:pPr>
        <w:pStyle w:val="ListParagraph"/>
        <w:numPr>
          <w:ilvl w:val="0"/>
          <w:numId w:val="2"/>
        </w:numPr>
        <w:ind w:firstLineChars="0"/>
        <w:rPr>
          <w:rFonts w:ascii="Times New Roman" w:hAnsi="Times New Roman" w:cs="Times New Roman"/>
          <w:sz w:val="24"/>
          <w:szCs w:val="24"/>
        </w:rPr>
      </w:pPr>
      <w:r w:rsidRPr="00554F21">
        <w:rPr>
          <w:rFonts w:ascii="Times New Roman" w:hAnsi="Times New Roman" w:cs="Times New Roman" w:hint="eastAsia"/>
          <w:sz w:val="24"/>
          <w:szCs w:val="24"/>
        </w:rPr>
        <w:t>Methods</w:t>
      </w:r>
    </w:p>
    <w:p w:rsidR="00A94FB7" w:rsidRDefault="00A94FB7" w:rsidP="007262A9">
      <w:pPr>
        <w:ind w:firstLineChars="100" w:firstLine="240"/>
        <w:rPr>
          <w:rFonts w:ascii="Times New Roman" w:hAnsi="Times New Roman" w:cs="Times New Roman"/>
          <w:sz w:val="24"/>
          <w:szCs w:val="24"/>
        </w:rPr>
      </w:pPr>
    </w:p>
    <w:p w:rsidR="00B773C7" w:rsidRDefault="00F7774C" w:rsidP="00F7774C">
      <w:pPr>
        <w:ind w:firstLine="284"/>
        <w:rPr>
          <w:rFonts w:ascii="Times New Roman" w:hAnsi="Times New Roman" w:cs="Times New Roman"/>
          <w:sz w:val="24"/>
          <w:szCs w:val="24"/>
        </w:rPr>
      </w:pPr>
      <w:r>
        <w:rPr>
          <w:rFonts w:ascii="Times New Roman" w:hAnsi="Times New Roman" w:cs="Times New Roman"/>
          <w:sz w:val="24"/>
          <w:szCs w:val="24"/>
        </w:rPr>
        <w:t>This work wa</w:t>
      </w:r>
      <w:r w:rsidR="006B63BD" w:rsidRPr="00877E64">
        <w:rPr>
          <w:rFonts w:ascii="Times New Roman" w:hAnsi="Times New Roman" w:cs="Times New Roman"/>
          <w:sz w:val="24"/>
          <w:szCs w:val="24"/>
        </w:rPr>
        <w:t xml:space="preserve">s aimed to define </w:t>
      </w:r>
      <w:r>
        <w:rPr>
          <w:rFonts w:ascii="Times New Roman" w:hAnsi="Times New Roman" w:cs="Times New Roman"/>
          <w:sz w:val="24"/>
          <w:szCs w:val="24"/>
        </w:rPr>
        <w:t xml:space="preserve">and validate </w:t>
      </w:r>
      <w:r w:rsidR="006B63BD" w:rsidRPr="00877E64">
        <w:rPr>
          <w:rFonts w:ascii="Times New Roman" w:hAnsi="Times New Roman" w:cs="Times New Roman"/>
          <w:sz w:val="24"/>
          <w:szCs w:val="24"/>
        </w:rPr>
        <w:t xml:space="preserve">a strategy for </w:t>
      </w:r>
      <w:r>
        <w:rPr>
          <w:rFonts w:ascii="Times New Roman" w:hAnsi="Times New Roman" w:cs="Times New Roman"/>
          <w:sz w:val="24"/>
          <w:szCs w:val="24"/>
        </w:rPr>
        <w:t xml:space="preserve">(1) </w:t>
      </w:r>
      <w:r w:rsidR="000564D0" w:rsidRPr="00877E64">
        <w:rPr>
          <w:rFonts w:ascii="Times New Roman" w:hAnsi="Times New Roman" w:cs="Times New Roman"/>
          <w:sz w:val="24"/>
          <w:szCs w:val="24"/>
        </w:rPr>
        <w:t xml:space="preserve">the </w:t>
      </w:r>
      <w:r w:rsidR="006B63BD" w:rsidRPr="00877E64">
        <w:rPr>
          <w:rFonts w:ascii="Times New Roman" w:hAnsi="Times New Roman" w:cs="Times New Roman"/>
          <w:sz w:val="24"/>
          <w:szCs w:val="24"/>
        </w:rPr>
        <w:t>state-associated classification of gene pairs</w:t>
      </w:r>
      <w:r>
        <w:rPr>
          <w:rFonts w:ascii="Times New Roman" w:hAnsi="Times New Roman" w:cs="Times New Roman"/>
          <w:sz w:val="24"/>
          <w:szCs w:val="24"/>
        </w:rPr>
        <w:t xml:space="preserve">, (2) </w:t>
      </w:r>
      <w:r w:rsidR="00525F18" w:rsidRPr="00877E64">
        <w:rPr>
          <w:rFonts w:ascii="Times New Roman" w:hAnsi="Times New Roman" w:cs="Times New Roman"/>
          <w:sz w:val="24"/>
          <w:szCs w:val="24"/>
        </w:rPr>
        <w:t>the scatter plot analysis of differential co-expression structure</w:t>
      </w:r>
      <w:r w:rsidR="004C65AC" w:rsidRPr="00877E64">
        <w:rPr>
          <w:rFonts w:ascii="Times New Roman" w:hAnsi="Times New Roman" w:cs="Times New Roman"/>
          <w:sz w:val="24"/>
          <w:szCs w:val="24"/>
        </w:rPr>
        <w:t xml:space="preserve"> and </w:t>
      </w:r>
      <w:r>
        <w:rPr>
          <w:rFonts w:ascii="Times New Roman" w:hAnsi="Times New Roman" w:cs="Times New Roman"/>
          <w:sz w:val="24"/>
          <w:szCs w:val="24"/>
        </w:rPr>
        <w:t xml:space="preserve">(3) </w:t>
      </w:r>
      <w:r w:rsidR="00525F18" w:rsidRPr="00877E64">
        <w:rPr>
          <w:rFonts w:ascii="Times New Roman" w:hAnsi="Times New Roman" w:cs="Times New Roman"/>
          <w:sz w:val="24"/>
          <w:szCs w:val="24"/>
        </w:rPr>
        <w:t xml:space="preserve">the </w:t>
      </w:r>
      <w:r w:rsidR="000564D0" w:rsidRPr="00877E64">
        <w:rPr>
          <w:rFonts w:ascii="Times New Roman" w:hAnsi="Times New Roman" w:cs="Times New Roman"/>
          <w:sz w:val="24"/>
          <w:szCs w:val="24"/>
        </w:rPr>
        <w:t xml:space="preserve">network </w:t>
      </w:r>
      <w:r w:rsidR="00525F18" w:rsidRPr="00877E64">
        <w:rPr>
          <w:rFonts w:ascii="Times New Roman" w:hAnsi="Times New Roman" w:cs="Times New Roman"/>
          <w:sz w:val="24"/>
          <w:szCs w:val="24"/>
        </w:rPr>
        <w:t>analysi</w:t>
      </w:r>
      <w:r w:rsidR="004C65AC" w:rsidRPr="00877E64">
        <w:rPr>
          <w:rFonts w:ascii="Times New Roman" w:hAnsi="Times New Roman" w:cs="Times New Roman"/>
          <w:sz w:val="24"/>
          <w:szCs w:val="24"/>
        </w:rPr>
        <w:t xml:space="preserve">s of </w:t>
      </w:r>
      <w:r w:rsidR="0075116F" w:rsidRPr="00877E64">
        <w:rPr>
          <w:rFonts w:ascii="Times New Roman" w:hAnsi="Times New Roman" w:cs="Times New Roman"/>
          <w:sz w:val="24"/>
          <w:szCs w:val="24"/>
        </w:rPr>
        <w:t>th</w:t>
      </w:r>
      <w:r w:rsidR="00F93BAF" w:rsidRPr="00877E64">
        <w:rPr>
          <w:rFonts w:ascii="Times New Roman" w:hAnsi="Times New Roman" w:cs="Times New Roman"/>
          <w:sz w:val="24"/>
          <w:szCs w:val="24"/>
        </w:rPr>
        <w:t>e gene pair classes</w:t>
      </w:r>
      <w:r w:rsidR="000564D0" w:rsidRPr="00877E64">
        <w:rPr>
          <w:rFonts w:ascii="Times New Roman" w:hAnsi="Times New Roman" w:cs="Times New Roman"/>
          <w:sz w:val="24"/>
          <w:szCs w:val="24"/>
        </w:rPr>
        <w:t xml:space="preserve"> based on </w:t>
      </w:r>
      <w:r>
        <w:rPr>
          <w:rFonts w:ascii="Times New Roman" w:hAnsi="Times New Roman" w:cs="Times New Roman"/>
          <w:sz w:val="24"/>
          <w:szCs w:val="24"/>
        </w:rPr>
        <w:t xml:space="preserve">the </w:t>
      </w:r>
      <w:r w:rsidR="004C65AC" w:rsidRPr="00877E64">
        <w:rPr>
          <w:rFonts w:ascii="Times New Roman" w:hAnsi="Times New Roman" w:cs="Times New Roman"/>
          <w:sz w:val="24"/>
          <w:szCs w:val="24"/>
        </w:rPr>
        <w:t>gene expression data collected from subjects in neoplastic and normal states.</w:t>
      </w:r>
      <w:r w:rsidR="00411812">
        <w:rPr>
          <w:rFonts w:ascii="Times New Roman" w:hAnsi="Times New Roman" w:cs="Times New Roman"/>
          <w:sz w:val="24"/>
          <w:szCs w:val="24"/>
        </w:rPr>
        <w:t xml:space="preserve"> </w:t>
      </w:r>
      <w:r w:rsidR="0017152E">
        <w:rPr>
          <w:rFonts w:ascii="Times New Roman" w:hAnsi="Times New Roman" w:cs="Times New Roman"/>
          <w:sz w:val="24"/>
          <w:szCs w:val="24"/>
        </w:rPr>
        <w:t>First</w:t>
      </w:r>
      <w:r w:rsidR="00EE30D5">
        <w:rPr>
          <w:rFonts w:ascii="Times New Roman" w:hAnsi="Times New Roman" w:cs="Times New Roman"/>
          <w:sz w:val="24"/>
          <w:szCs w:val="24"/>
        </w:rPr>
        <w:t>ly</w:t>
      </w:r>
      <w:r w:rsidR="0017152E">
        <w:rPr>
          <w:rFonts w:ascii="Times New Roman" w:hAnsi="Times New Roman" w:cs="Times New Roman"/>
          <w:sz w:val="24"/>
          <w:szCs w:val="24"/>
        </w:rPr>
        <w:t xml:space="preserve">, the virtual gene expression profiles were simulated based on the model distribution and applied to compare the </w:t>
      </w:r>
      <w:r w:rsidR="00EE30D5">
        <w:rPr>
          <w:rFonts w:ascii="Times New Roman" w:hAnsi="Times New Roman" w:cs="Times New Roman"/>
          <w:sz w:val="24"/>
          <w:szCs w:val="24"/>
        </w:rPr>
        <w:t xml:space="preserve">distribution-based approach with the pair-wise approach for gene pair classification. Secondly, </w:t>
      </w:r>
      <w:r w:rsidR="00330C2E" w:rsidRPr="00877E64">
        <w:rPr>
          <w:rFonts w:ascii="Times New Roman" w:hAnsi="Times New Roman" w:cs="Times New Roman"/>
          <w:sz w:val="24"/>
          <w:szCs w:val="24"/>
        </w:rPr>
        <w:t xml:space="preserve">CML </w:t>
      </w:r>
      <w:r w:rsidR="00411812">
        <w:rPr>
          <w:rFonts w:ascii="Times New Roman" w:hAnsi="Times New Roman" w:cs="Times New Roman"/>
          <w:sz w:val="24"/>
          <w:szCs w:val="24"/>
        </w:rPr>
        <w:t>was considered as</w:t>
      </w:r>
      <w:r w:rsidR="00330C2E" w:rsidRPr="00877E64">
        <w:rPr>
          <w:rFonts w:ascii="Times New Roman" w:hAnsi="Times New Roman" w:cs="Times New Roman"/>
          <w:sz w:val="24"/>
          <w:szCs w:val="24"/>
        </w:rPr>
        <w:t xml:space="preserve"> the neoplasm of interest</w:t>
      </w:r>
      <w:r w:rsidR="00EE30D5">
        <w:rPr>
          <w:rFonts w:ascii="Times New Roman" w:hAnsi="Times New Roman" w:cs="Times New Roman"/>
          <w:sz w:val="24"/>
          <w:szCs w:val="24"/>
        </w:rPr>
        <w:t xml:space="preserve"> and</w:t>
      </w:r>
      <w:r w:rsidR="0075116F" w:rsidRPr="00877E64">
        <w:rPr>
          <w:rFonts w:ascii="Times New Roman" w:hAnsi="Times New Roman" w:cs="Times New Roman"/>
          <w:sz w:val="24"/>
          <w:szCs w:val="24"/>
        </w:rPr>
        <w:t xml:space="preserve"> </w:t>
      </w:r>
      <w:r w:rsidR="00EE30D5">
        <w:rPr>
          <w:rFonts w:ascii="Times New Roman" w:hAnsi="Times New Roman" w:cs="Times New Roman"/>
          <w:sz w:val="24"/>
          <w:szCs w:val="24"/>
        </w:rPr>
        <w:t>t</w:t>
      </w:r>
      <w:r w:rsidR="00411812" w:rsidRPr="00877E64">
        <w:rPr>
          <w:rFonts w:ascii="Times New Roman" w:hAnsi="Times New Roman" w:cs="Times New Roman"/>
          <w:sz w:val="24"/>
          <w:szCs w:val="24"/>
        </w:rPr>
        <w:t xml:space="preserve">he strategy </w:t>
      </w:r>
      <w:r w:rsidR="00411812">
        <w:rPr>
          <w:rFonts w:ascii="Times New Roman" w:hAnsi="Times New Roman" w:cs="Times New Roman"/>
          <w:sz w:val="24"/>
          <w:szCs w:val="24"/>
        </w:rPr>
        <w:t xml:space="preserve">was applied to </w:t>
      </w:r>
      <w:r w:rsidR="00B541E1">
        <w:rPr>
          <w:rFonts w:ascii="Times New Roman" w:hAnsi="Times New Roman" w:cs="Times New Roman"/>
          <w:sz w:val="24"/>
          <w:szCs w:val="24"/>
        </w:rPr>
        <w:t xml:space="preserve">analyze </w:t>
      </w:r>
      <w:r w:rsidR="00330C2E" w:rsidRPr="00877E64">
        <w:rPr>
          <w:rFonts w:ascii="Times New Roman" w:hAnsi="Times New Roman" w:cs="Times New Roman"/>
          <w:sz w:val="24"/>
          <w:szCs w:val="24"/>
        </w:rPr>
        <w:t xml:space="preserve">a </w:t>
      </w:r>
      <w:r w:rsidR="0075116F" w:rsidRPr="00877E64">
        <w:rPr>
          <w:rFonts w:ascii="Times New Roman" w:hAnsi="Times New Roman" w:cs="Times New Roman"/>
          <w:sz w:val="24"/>
          <w:szCs w:val="24"/>
        </w:rPr>
        <w:t>real microarray</w:t>
      </w:r>
      <w:r w:rsidR="00330C2E" w:rsidRPr="00877E64">
        <w:rPr>
          <w:rFonts w:ascii="Times New Roman" w:hAnsi="Times New Roman" w:cs="Times New Roman"/>
          <w:sz w:val="24"/>
          <w:szCs w:val="24"/>
        </w:rPr>
        <w:t xml:space="preserve"> dataset </w:t>
      </w:r>
      <w:r w:rsidR="00B541E1">
        <w:rPr>
          <w:rFonts w:ascii="Times New Roman" w:hAnsi="Times New Roman" w:cs="Times New Roman"/>
          <w:sz w:val="24"/>
          <w:szCs w:val="24"/>
        </w:rPr>
        <w:t>using</w:t>
      </w:r>
      <w:r w:rsidR="00F93BAF" w:rsidRPr="00877E64">
        <w:rPr>
          <w:rFonts w:ascii="Times New Roman" w:hAnsi="Times New Roman" w:cs="Times New Roman"/>
          <w:sz w:val="24"/>
          <w:szCs w:val="24"/>
        </w:rPr>
        <w:t xml:space="preserve"> th</w:t>
      </w:r>
      <w:r w:rsidR="005F0023" w:rsidRPr="00877E64">
        <w:rPr>
          <w:rFonts w:ascii="Times New Roman" w:hAnsi="Times New Roman" w:cs="Times New Roman"/>
          <w:sz w:val="24"/>
          <w:szCs w:val="24"/>
        </w:rPr>
        <w:t xml:space="preserve">e </w:t>
      </w:r>
      <w:r w:rsidR="00F71F8E" w:rsidRPr="00877E64">
        <w:rPr>
          <w:rFonts w:ascii="Times New Roman" w:hAnsi="Times New Roman" w:cs="Times New Roman"/>
          <w:sz w:val="24"/>
          <w:szCs w:val="24"/>
        </w:rPr>
        <w:t>co-expression galaxy</w:t>
      </w:r>
      <w:r>
        <w:rPr>
          <w:rFonts w:ascii="Times New Roman" w:hAnsi="Times New Roman" w:cs="Times New Roman"/>
          <w:sz w:val="24"/>
          <w:szCs w:val="24"/>
        </w:rPr>
        <w:t xml:space="preserve"> in genomic scale</w:t>
      </w:r>
      <w:r w:rsidR="00F71F8E" w:rsidRPr="00877E64">
        <w:rPr>
          <w:rFonts w:ascii="Times New Roman" w:hAnsi="Times New Roman" w:cs="Times New Roman"/>
          <w:sz w:val="24"/>
          <w:szCs w:val="24"/>
        </w:rPr>
        <w:t xml:space="preserve">, </w:t>
      </w:r>
      <w:r w:rsidR="00F93BAF" w:rsidRPr="00877E64">
        <w:rPr>
          <w:rFonts w:ascii="Times New Roman" w:hAnsi="Times New Roman" w:cs="Times New Roman"/>
          <w:sz w:val="24"/>
          <w:szCs w:val="24"/>
        </w:rPr>
        <w:t xml:space="preserve">and </w:t>
      </w:r>
      <w:r w:rsidR="00EB1231">
        <w:rPr>
          <w:rFonts w:ascii="Times New Roman" w:hAnsi="Times New Roman" w:cs="Times New Roman" w:hint="eastAsia"/>
          <w:sz w:val="24"/>
          <w:szCs w:val="24"/>
        </w:rPr>
        <w:t>both</w:t>
      </w:r>
      <w:r w:rsidR="00F71F8E" w:rsidRPr="00877E64">
        <w:rPr>
          <w:rFonts w:ascii="Times New Roman" w:hAnsi="Times New Roman" w:cs="Times New Roman"/>
          <w:sz w:val="24"/>
          <w:szCs w:val="24"/>
        </w:rPr>
        <w:t xml:space="preserve"> co-expr</w:t>
      </w:r>
      <w:r w:rsidR="00B541E1">
        <w:rPr>
          <w:rFonts w:ascii="Times New Roman" w:hAnsi="Times New Roman" w:cs="Times New Roman"/>
          <w:sz w:val="24"/>
          <w:szCs w:val="24"/>
        </w:rPr>
        <w:t>ession galaxy and networks for the</w:t>
      </w:r>
      <w:r w:rsidR="00F71F8E" w:rsidRPr="00877E64">
        <w:rPr>
          <w:rFonts w:ascii="Times New Roman" w:hAnsi="Times New Roman" w:cs="Times New Roman"/>
          <w:sz w:val="24"/>
          <w:szCs w:val="24"/>
        </w:rPr>
        <w:t xml:space="preserve"> NPM1-related gene set</w:t>
      </w:r>
      <w:r w:rsidR="00B541E1">
        <w:rPr>
          <w:rFonts w:ascii="Times New Roman" w:hAnsi="Times New Roman" w:cs="Times New Roman"/>
          <w:sz w:val="24"/>
          <w:szCs w:val="24"/>
        </w:rPr>
        <w:t>.</w:t>
      </w:r>
      <w:r w:rsidR="00F71F8E" w:rsidRPr="00877E64">
        <w:rPr>
          <w:rFonts w:ascii="Times New Roman" w:hAnsi="Times New Roman" w:cs="Times New Roman"/>
          <w:sz w:val="24"/>
          <w:szCs w:val="24"/>
        </w:rPr>
        <w:t xml:space="preserve"> </w:t>
      </w:r>
      <w:r w:rsidR="00D34AC3">
        <w:rPr>
          <w:rFonts w:ascii="Times New Roman" w:hAnsi="Times New Roman" w:cs="Times New Roman"/>
          <w:sz w:val="24"/>
          <w:szCs w:val="24"/>
        </w:rPr>
        <w:t xml:space="preserve">Among the networks identified with respect to various characteristics, </w:t>
      </w:r>
      <w:r w:rsidR="00F71F8E" w:rsidRPr="00877E64">
        <w:rPr>
          <w:rFonts w:ascii="Times New Roman" w:hAnsi="Times New Roman" w:cs="Times New Roman"/>
          <w:sz w:val="24"/>
          <w:szCs w:val="24"/>
        </w:rPr>
        <w:t>t</w:t>
      </w:r>
      <w:r w:rsidR="0075116F" w:rsidRPr="00877E64">
        <w:rPr>
          <w:rFonts w:ascii="Times New Roman" w:hAnsi="Times New Roman" w:cs="Times New Roman"/>
          <w:sz w:val="24"/>
          <w:szCs w:val="24"/>
        </w:rPr>
        <w:t xml:space="preserve">he </w:t>
      </w:r>
      <w:r w:rsidR="00F71F8E" w:rsidRPr="00877E64">
        <w:rPr>
          <w:rFonts w:ascii="Times New Roman" w:hAnsi="Times New Roman" w:cs="Times New Roman"/>
          <w:sz w:val="24"/>
          <w:szCs w:val="24"/>
        </w:rPr>
        <w:t>CML</w:t>
      </w:r>
      <w:r w:rsidR="0075116F" w:rsidRPr="00877E64">
        <w:rPr>
          <w:rFonts w:ascii="Times New Roman" w:hAnsi="Times New Roman" w:cs="Times New Roman"/>
          <w:sz w:val="24"/>
          <w:szCs w:val="24"/>
        </w:rPr>
        <w:t xml:space="preserve">-specific network </w:t>
      </w:r>
      <w:r w:rsidR="00D34AC3">
        <w:rPr>
          <w:rFonts w:ascii="Times New Roman" w:hAnsi="Times New Roman" w:cs="Times New Roman"/>
          <w:sz w:val="24"/>
          <w:szCs w:val="24"/>
        </w:rPr>
        <w:t xml:space="preserve">infers the mechanism of the disease and treatment response. Thus, </w:t>
      </w:r>
      <w:r w:rsidR="005E7A24">
        <w:rPr>
          <w:rFonts w:ascii="Times New Roman" w:hAnsi="Times New Roman" w:cs="Times New Roman"/>
          <w:sz w:val="24"/>
          <w:szCs w:val="24"/>
        </w:rPr>
        <w:t xml:space="preserve">the real time PCR experiment </w:t>
      </w:r>
      <w:r w:rsidR="005E7A24" w:rsidRPr="00877E64">
        <w:rPr>
          <w:rFonts w:ascii="Times New Roman" w:hAnsi="Times New Roman" w:cs="Times New Roman"/>
          <w:sz w:val="24"/>
          <w:szCs w:val="24"/>
        </w:rPr>
        <w:t>on CML cell line with resveratrol treatment</w:t>
      </w:r>
      <w:r w:rsidR="005E7A24">
        <w:rPr>
          <w:rFonts w:ascii="Times New Roman" w:hAnsi="Times New Roman" w:cs="Times New Roman"/>
          <w:sz w:val="24"/>
          <w:szCs w:val="24"/>
        </w:rPr>
        <w:t xml:space="preserve"> was performed to further validate </w:t>
      </w:r>
      <w:r w:rsidR="00D34AC3">
        <w:rPr>
          <w:rFonts w:ascii="Times New Roman" w:hAnsi="Times New Roman" w:cs="Times New Roman"/>
          <w:sz w:val="24"/>
          <w:szCs w:val="24"/>
        </w:rPr>
        <w:t xml:space="preserve">the </w:t>
      </w:r>
      <w:r w:rsidR="00D34AC3" w:rsidRPr="00877E64">
        <w:rPr>
          <w:rFonts w:ascii="Times New Roman" w:hAnsi="Times New Roman" w:cs="Times New Roman"/>
          <w:sz w:val="24"/>
          <w:szCs w:val="24"/>
        </w:rPr>
        <w:t>CML-specific network</w:t>
      </w:r>
      <w:r w:rsidR="000564D0" w:rsidRPr="00877E64">
        <w:rPr>
          <w:rFonts w:ascii="Times New Roman" w:hAnsi="Times New Roman" w:cs="Times New Roman"/>
          <w:sz w:val="24"/>
          <w:szCs w:val="24"/>
        </w:rPr>
        <w:t xml:space="preserve">. </w:t>
      </w:r>
      <w:r w:rsidR="00F71F8E" w:rsidRPr="00877E64">
        <w:rPr>
          <w:rFonts w:ascii="Times New Roman" w:hAnsi="Times New Roman" w:cs="Times New Roman"/>
          <w:sz w:val="24"/>
          <w:szCs w:val="24"/>
        </w:rPr>
        <w:t xml:space="preserve">To decipher the underlying </w:t>
      </w:r>
      <w:r w:rsidR="005E7A24">
        <w:rPr>
          <w:rFonts w:ascii="Times New Roman" w:hAnsi="Times New Roman" w:cs="Times New Roman"/>
          <w:sz w:val="24"/>
          <w:szCs w:val="24"/>
        </w:rPr>
        <w:t>NPM1</w:t>
      </w:r>
      <w:r w:rsidR="00D812E8">
        <w:rPr>
          <w:rFonts w:ascii="Times New Roman" w:hAnsi="Times New Roman" w:cs="Times New Roman"/>
          <w:sz w:val="24"/>
          <w:szCs w:val="24"/>
        </w:rPr>
        <w:t>-</w:t>
      </w:r>
      <w:r w:rsidR="005E7A24">
        <w:rPr>
          <w:rFonts w:ascii="Times New Roman" w:hAnsi="Times New Roman" w:cs="Times New Roman"/>
          <w:sz w:val="24"/>
          <w:szCs w:val="24"/>
        </w:rPr>
        <w:t xml:space="preserve">oriented </w:t>
      </w:r>
      <w:r w:rsidR="00F71F8E" w:rsidRPr="00877E64">
        <w:rPr>
          <w:rFonts w:ascii="Times New Roman" w:hAnsi="Times New Roman" w:cs="Times New Roman"/>
          <w:sz w:val="24"/>
          <w:szCs w:val="24"/>
        </w:rPr>
        <w:t xml:space="preserve">mechanism </w:t>
      </w:r>
      <w:r w:rsidR="00D812E8">
        <w:rPr>
          <w:rFonts w:ascii="Times New Roman" w:hAnsi="Times New Roman" w:cs="Times New Roman"/>
          <w:sz w:val="24"/>
          <w:szCs w:val="24"/>
        </w:rPr>
        <w:t xml:space="preserve">of disease and treatment </w:t>
      </w:r>
      <w:r w:rsidR="005E7A24">
        <w:rPr>
          <w:rFonts w:ascii="Times New Roman" w:hAnsi="Times New Roman" w:cs="Times New Roman"/>
          <w:sz w:val="24"/>
          <w:szCs w:val="24"/>
        </w:rPr>
        <w:t>in</w:t>
      </w:r>
      <w:r w:rsidR="00F71F8E" w:rsidRPr="00877E64">
        <w:rPr>
          <w:rFonts w:ascii="Times New Roman" w:hAnsi="Times New Roman" w:cs="Times New Roman"/>
          <w:sz w:val="24"/>
          <w:szCs w:val="24"/>
        </w:rPr>
        <w:t xml:space="preserve"> CML, the </w:t>
      </w:r>
      <w:r>
        <w:rPr>
          <w:rFonts w:ascii="Times New Roman" w:hAnsi="Times New Roman" w:cs="Times New Roman"/>
          <w:sz w:val="24"/>
          <w:szCs w:val="24"/>
        </w:rPr>
        <w:t>functional annotation</w:t>
      </w:r>
      <w:r w:rsidR="00F71F8E" w:rsidRPr="00877E64">
        <w:rPr>
          <w:rFonts w:ascii="Times New Roman" w:hAnsi="Times New Roman" w:cs="Times New Roman"/>
          <w:sz w:val="24"/>
          <w:szCs w:val="24"/>
        </w:rPr>
        <w:t xml:space="preserve"> analysis was performed on the identified network</w:t>
      </w:r>
      <w:r w:rsidR="00B66D9F" w:rsidRPr="00877E64">
        <w:rPr>
          <w:rFonts w:ascii="Times New Roman" w:hAnsi="Times New Roman" w:cs="Times New Roman"/>
          <w:sz w:val="24"/>
          <w:szCs w:val="24"/>
        </w:rPr>
        <w:t xml:space="preserve"> connection</w:t>
      </w:r>
      <w:r w:rsidR="00F71F8E" w:rsidRPr="00877E64">
        <w:rPr>
          <w:rFonts w:ascii="Times New Roman" w:hAnsi="Times New Roman" w:cs="Times New Roman"/>
          <w:sz w:val="24"/>
          <w:szCs w:val="24"/>
        </w:rPr>
        <w:t xml:space="preserve">s (or gene pairs) </w:t>
      </w:r>
      <w:r w:rsidR="005E7A24">
        <w:rPr>
          <w:rFonts w:ascii="Times New Roman" w:hAnsi="Times New Roman" w:cs="Times New Roman"/>
          <w:sz w:val="24"/>
          <w:szCs w:val="24"/>
        </w:rPr>
        <w:t>using</w:t>
      </w:r>
      <w:r w:rsidR="00F71F8E" w:rsidRPr="00877E64">
        <w:rPr>
          <w:rFonts w:ascii="Times New Roman" w:hAnsi="Times New Roman" w:cs="Times New Roman"/>
          <w:sz w:val="24"/>
          <w:szCs w:val="24"/>
        </w:rPr>
        <w:t xml:space="preserve"> </w:t>
      </w:r>
      <w:r w:rsidR="00B66D9F" w:rsidRPr="00877E64">
        <w:rPr>
          <w:rFonts w:ascii="Times New Roman" w:hAnsi="Times New Roman" w:cs="Times New Roman"/>
          <w:sz w:val="24"/>
          <w:szCs w:val="24"/>
        </w:rPr>
        <w:t>the pathway/gene ontology sets.</w:t>
      </w:r>
      <w:r w:rsidR="00877E64">
        <w:rPr>
          <w:rFonts w:ascii="Times New Roman" w:hAnsi="Times New Roman" w:cs="Times New Roman" w:hint="eastAsia"/>
          <w:sz w:val="24"/>
          <w:szCs w:val="24"/>
        </w:rPr>
        <w:t xml:space="preserve"> </w:t>
      </w:r>
      <w:r w:rsidR="00EB1231">
        <w:rPr>
          <w:rFonts w:ascii="Times New Roman" w:hAnsi="Times New Roman" w:cs="Times New Roman" w:hint="eastAsia"/>
          <w:sz w:val="24"/>
          <w:szCs w:val="24"/>
        </w:rPr>
        <w:t xml:space="preserve">Figure 1 illustrates the overview of the proposed strategy, experimental validation and </w:t>
      </w:r>
      <w:r w:rsidR="005E7A24">
        <w:rPr>
          <w:rFonts w:ascii="Times New Roman" w:hAnsi="Times New Roman" w:cs="Times New Roman"/>
          <w:sz w:val="24"/>
          <w:szCs w:val="24"/>
        </w:rPr>
        <w:t>functional annotation</w:t>
      </w:r>
      <w:r w:rsidR="00EB1231">
        <w:rPr>
          <w:rFonts w:ascii="Times New Roman" w:hAnsi="Times New Roman" w:cs="Times New Roman" w:hint="eastAsia"/>
          <w:sz w:val="24"/>
          <w:szCs w:val="24"/>
        </w:rPr>
        <w:t xml:space="preserve"> analysis.</w:t>
      </w:r>
    </w:p>
    <w:p w:rsidR="00B773C7" w:rsidRDefault="00BE5AC1" w:rsidP="00B773C7">
      <w:pPr>
        <w:ind w:firstLine="284"/>
        <w:rPr>
          <w:rFonts w:ascii="Times New Roman" w:hAnsi="Times New Roman" w:cs="Times New Roman"/>
          <w:sz w:val="24"/>
          <w:szCs w:val="24"/>
          <w:lang w:val="en-GB"/>
        </w:rPr>
      </w:pPr>
      <w:r>
        <w:rPr>
          <w:rFonts w:ascii="Times New Roman" w:hAnsi="Times New Roman" w:cs="Times New Roman"/>
          <w:noProof/>
          <w:sz w:val="24"/>
          <w:szCs w:val="24"/>
          <w:lang w:eastAsia="zh-TW"/>
        </w:rPr>
        <w:lastRenderedPageBreak/>
        <w:drawing>
          <wp:inline distT="0" distB="0" distL="0" distR="0">
            <wp:extent cx="5727700" cy="4037965"/>
            <wp:effectExtent l="0" t="0" r="6350" b="635"/>
            <wp:docPr id="66" name="Picture 66" descr="C:\1research\MISEA\miseaSQL\0_Documentation\lawrence\Overview 20130812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1research\MISEA\miseaSQL\0_Documentation\lawrence\Overview 20130812AM.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7700" cy="4037965"/>
                    </a:xfrm>
                    <a:prstGeom prst="rect">
                      <a:avLst/>
                    </a:prstGeom>
                    <a:noFill/>
                    <a:ln>
                      <a:noFill/>
                    </a:ln>
                  </pic:spPr>
                </pic:pic>
              </a:graphicData>
            </a:graphic>
          </wp:inline>
        </w:drawing>
      </w:r>
    </w:p>
    <w:p w:rsidR="00871407" w:rsidRDefault="00871407" w:rsidP="00871407">
      <w:pPr>
        <w:rPr>
          <w:rFonts w:ascii="Times New Roman" w:hAnsi="Times New Roman" w:cs="Times New Roman"/>
          <w:sz w:val="24"/>
          <w:szCs w:val="24"/>
          <w:lang w:val="en-GB"/>
        </w:rPr>
      </w:pPr>
    </w:p>
    <w:p w:rsidR="00871407" w:rsidRPr="00B5583B" w:rsidRDefault="00871407" w:rsidP="00871407">
      <w:pPr>
        <w:rPr>
          <w:rFonts w:ascii="Times New Roman" w:hAnsi="Times New Roman" w:cs="Times New Roman"/>
          <w:sz w:val="24"/>
          <w:szCs w:val="24"/>
          <w:lang w:val="en-GB"/>
        </w:rPr>
      </w:pPr>
      <w:proofErr w:type="gramStart"/>
      <w:r w:rsidRPr="00B5583B">
        <w:rPr>
          <w:rFonts w:ascii="Times New Roman" w:hAnsi="Times New Roman" w:cs="Times New Roman"/>
          <w:sz w:val="24"/>
          <w:szCs w:val="24"/>
          <w:lang w:val="en-GB"/>
        </w:rPr>
        <w:t>Figure 1.</w:t>
      </w:r>
      <w:proofErr w:type="gramEnd"/>
      <w:r w:rsidR="00D779A2" w:rsidRPr="00B5583B">
        <w:rPr>
          <w:rFonts w:ascii="Times New Roman" w:hAnsi="Times New Roman" w:cs="Times New Roman"/>
          <w:sz w:val="24"/>
          <w:szCs w:val="24"/>
          <w:lang w:val="en-GB"/>
        </w:rPr>
        <w:t xml:space="preserve"> </w:t>
      </w:r>
      <w:proofErr w:type="gramStart"/>
      <w:r w:rsidRPr="00B5583B">
        <w:rPr>
          <w:rFonts w:ascii="Times New Roman" w:hAnsi="Times New Roman" w:cs="Times New Roman"/>
          <w:sz w:val="24"/>
          <w:szCs w:val="24"/>
          <w:lang w:val="en-GB"/>
        </w:rPr>
        <w:t>Overview of the proposed strategy, experimental validation and functional annotation analysis.</w:t>
      </w:r>
      <w:proofErr w:type="gramEnd"/>
      <w:r w:rsidR="00D812E8">
        <w:rPr>
          <w:rFonts w:ascii="Times New Roman" w:hAnsi="Times New Roman" w:cs="Times New Roman"/>
          <w:sz w:val="24"/>
          <w:szCs w:val="24"/>
          <w:lang w:val="en-GB"/>
        </w:rPr>
        <w:t xml:space="preserve"> The colours of the points in the co-expression galaxy correspond to those of the lines in the co-expression networks. Red and blue colours represent neoplasm-specific and normal-specific gene pairs respectively. The red ellipse in functional annotation embraces a set of neoplasm-specific gene pairs as its </w:t>
      </w:r>
      <w:r w:rsidR="007201EF">
        <w:rPr>
          <w:rFonts w:ascii="Times New Roman" w:hAnsi="Times New Roman" w:cs="Times New Roman"/>
          <w:sz w:val="24"/>
          <w:szCs w:val="24"/>
          <w:lang w:val="en-GB"/>
        </w:rPr>
        <w:t>items.</w:t>
      </w:r>
    </w:p>
    <w:p w:rsidR="00871407" w:rsidRPr="00871407" w:rsidRDefault="00871407" w:rsidP="00B773C7">
      <w:pPr>
        <w:ind w:firstLine="284"/>
        <w:rPr>
          <w:rFonts w:ascii="Times New Roman" w:hAnsi="Times New Roman" w:cs="Times New Roman"/>
          <w:sz w:val="24"/>
          <w:szCs w:val="24"/>
          <w:lang w:val="en-GB"/>
        </w:rPr>
      </w:pPr>
    </w:p>
    <w:p w:rsidR="00F7774C" w:rsidRPr="00C51C8D" w:rsidRDefault="00F7774C" w:rsidP="00F7774C">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Dichotomous</w:t>
      </w:r>
      <w:r>
        <w:rPr>
          <w:rFonts w:ascii="Times New Roman" w:hAnsi="Times New Roman" w:cs="Times New Roman" w:hint="eastAsia"/>
          <w:sz w:val="24"/>
          <w:szCs w:val="24"/>
        </w:rPr>
        <w:t xml:space="preserve"> classification of gene pairs</w:t>
      </w:r>
    </w:p>
    <w:p w:rsidR="00C970C7" w:rsidRDefault="00C970C7" w:rsidP="00C970C7">
      <w:pPr>
        <w:rPr>
          <w:rFonts w:ascii="Times New Roman" w:hAnsi="Times New Roman" w:cs="Times New Roman"/>
          <w:sz w:val="24"/>
          <w:szCs w:val="24"/>
        </w:rPr>
      </w:pPr>
    </w:p>
    <w:p w:rsidR="00C970C7" w:rsidRDefault="00C970C7" w:rsidP="00C970C7">
      <w:pPr>
        <w:ind w:firstLine="284"/>
        <w:rPr>
          <w:rFonts w:ascii="Times New Roman" w:hAnsi="Times New Roman" w:cs="Times New Roman"/>
          <w:sz w:val="24"/>
          <w:szCs w:val="24"/>
        </w:rPr>
      </w:pPr>
      <w:r w:rsidRPr="00FE3B0C">
        <w:rPr>
          <w:rFonts w:ascii="Times New Roman" w:hAnsi="Times New Roman" w:cs="Times New Roman"/>
          <w:sz w:val="24"/>
          <w:szCs w:val="24"/>
        </w:rPr>
        <w:t xml:space="preserve">The determination for linking two genes or not is equivalent to the classification of the gene pair into associated or not. The biological association between two genes is commonly characterized by their co-expression. Based on a co-expression measure, a co-expression level is assigned to each gene pair for each state and its value reflects the relative strength of the gene pair’s biological association amongst the others. The comparison between the co-expression levels of gene pairs in two different states is </w:t>
      </w:r>
      <w:r>
        <w:rPr>
          <w:rFonts w:ascii="Times New Roman" w:hAnsi="Times New Roman" w:cs="Times New Roman" w:hint="eastAsia"/>
          <w:sz w:val="24"/>
          <w:szCs w:val="24"/>
        </w:rPr>
        <w:t>feasible</w:t>
      </w:r>
      <w:r w:rsidRPr="00FE3B0C">
        <w:rPr>
          <w:rFonts w:ascii="Times New Roman" w:hAnsi="Times New Roman" w:cs="Times New Roman"/>
          <w:sz w:val="24"/>
          <w:szCs w:val="24"/>
        </w:rPr>
        <w:t xml:space="preserve"> </w:t>
      </w:r>
      <w:r>
        <w:rPr>
          <w:rFonts w:ascii="Times New Roman" w:hAnsi="Times New Roman" w:cs="Times New Roman" w:hint="eastAsia"/>
          <w:sz w:val="24"/>
          <w:szCs w:val="24"/>
        </w:rPr>
        <w:t>when</w:t>
      </w:r>
      <w:r w:rsidRPr="00FE3B0C">
        <w:rPr>
          <w:rFonts w:ascii="Times New Roman" w:hAnsi="Times New Roman" w:cs="Times New Roman"/>
          <w:sz w:val="24"/>
          <w:szCs w:val="24"/>
        </w:rPr>
        <w:t xml:space="preserve"> a scale-invariant co-expression measure is chosen. </w:t>
      </w:r>
      <w:r>
        <w:rPr>
          <w:rFonts w:ascii="Times New Roman" w:hAnsi="Times New Roman" w:cs="Times New Roman"/>
          <w:sz w:val="24"/>
          <w:szCs w:val="24"/>
        </w:rPr>
        <w:t>T</w:t>
      </w:r>
      <w:r w:rsidRPr="00FE3B0C">
        <w:rPr>
          <w:rFonts w:ascii="Times New Roman" w:hAnsi="Times New Roman" w:cs="Times New Roman"/>
          <w:sz w:val="24"/>
          <w:szCs w:val="24"/>
        </w:rPr>
        <w:t xml:space="preserve">he strategy </w:t>
      </w:r>
      <w:r>
        <w:rPr>
          <w:rFonts w:ascii="Times New Roman" w:hAnsi="Times New Roman" w:cs="Times New Roman"/>
          <w:sz w:val="24"/>
          <w:szCs w:val="24"/>
        </w:rPr>
        <w:t>wa</w:t>
      </w:r>
      <w:r w:rsidRPr="00FE3B0C">
        <w:rPr>
          <w:rFonts w:ascii="Times New Roman" w:hAnsi="Times New Roman" w:cs="Times New Roman"/>
          <w:sz w:val="24"/>
          <w:szCs w:val="24"/>
        </w:rPr>
        <w:t xml:space="preserve">s aimed to determine a co-expression threshold that dichotomizes the gene pairs in strong and weak co-expression classes </w:t>
      </w:r>
      <w:r w:rsidR="00D3273E">
        <w:rPr>
          <w:rFonts w:ascii="Times New Roman" w:hAnsi="Times New Roman" w:cs="Times New Roman"/>
          <w:sz w:val="24"/>
          <w:szCs w:val="24"/>
        </w:rPr>
        <w:t>and</w:t>
      </w:r>
      <w:r w:rsidRPr="00FE3B0C">
        <w:rPr>
          <w:rFonts w:ascii="Times New Roman" w:hAnsi="Times New Roman" w:cs="Times New Roman"/>
          <w:sz w:val="24"/>
          <w:szCs w:val="24"/>
        </w:rPr>
        <w:t xml:space="preserve"> optimally differentiate</w:t>
      </w:r>
      <w:r w:rsidR="00D3273E">
        <w:rPr>
          <w:rFonts w:ascii="Times New Roman" w:hAnsi="Times New Roman" w:cs="Times New Roman"/>
          <w:sz w:val="24"/>
          <w:szCs w:val="24"/>
        </w:rPr>
        <w:t>s</w:t>
      </w:r>
      <w:r w:rsidRPr="00FE3B0C">
        <w:rPr>
          <w:rFonts w:ascii="Times New Roman" w:hAnsi="Times New Roman" w:cs="Times New Roman"/>
          <w:sz w:val="24"/>
          <w:szCs w:val="24"/>
        </w:rPr>
        <w:t xml:space="preserve"> the normal and neoplastic states</w:t>
      </w:r>
      <w:r w:rsidR="00D3273E">
        <w:rPr>
          <w:rFonts w:ascii="Times New Roman" w:hAnsi="Times New Roman" w:cs="Times New Roman"/>
          <w:sz w:val="24"/>
          <w:szCs w:val="24"/>
        </w:rPr>
        <w:t xml:space="preserve"> </w:t>
      </w:r>
      <w:r w:rsidR="009B459A">
        <w:rPr>
          <w:rFonts w:ascii="Times New Roman" w:hAnsi="Times New Roman" w:cs="Times New Roman"/>
          <w:sz w:val="24"/>
          <w:szCs w:val="24"/>
        </w:rPr>
        <w:t>based on</w:t>
      </w:r>
      <w:r w:rsidR="00D3273E">
        <w:rPr>
          <w:rFonts w:ascii="Times New Roman" w:hAnsi="Times New Roman" w:cs="Times New Roman"/>
          <w:sz w:val="24"/>
          <w:szCs w:val="24"/>
        </w:rPr>
        <w:t xml:space="preserve"> the likelihood </w:t>
      </w:r>
      <w:r w:rsidR="009B459A">
        <w:rPr>
          <w:rFonts w:ascii="Times New Roman" w:hAnsi="Times New Roman" w:cs="Times New Roman"/>
          <w:sz w:val="24"/>
          <w:szCs w:val="24"/>
        </w:rPr>
        <w:t>of</w:t>
      </w:r>
      <w:r w:rsidR="00D3273E">
        <w:rPr>
          <w:rFonts w:ascii="Times New Roman" w:hAnsi="Times New Roman" w:cs="Times New Roman"/>
          <w:sz w:val="24"/>
          <w:szCs w:val="24"/>
        </w:rPr>
        <w:t xml:space="preserve"> </w:t>
      </w:r>
      <w:r w:rsidR="009B459A">
        <w:rPr>
          <w:rFonts w:ascii="Times New Roman" w:hAnsi="Times New Roman" w:cs="Times New Roman"/>
          <w:sz w:val="24"/>
          <w:szCs w:val="24"/>
        </w:rPr>
        <w:t xml:space="preserve">the </w:t>
      </w:r>
      <w:r w:rsidR="00D3273E">
        <w:rPr>
          <w:rFonts w:ascii="Times New Roman" w:hAnsi="Times New Roman" w:cs="Times New Roman"/>
          <w:sz w:val="24"/>
          <w:szCs w:val="24"/>
        </w:rPr>
        <w:t xml:space="preserve">gene pairs </w:t>
      </w:r>
      <w:r w:rsidR="009B459A">
        <w:rPr>
          <w:rFonts w:ascii="Times New Roman" w:hAnsi="Times New Roman" w:cs="Times New Roman"/>
          <w:sz w:val="24"/>
          <w:szCs w:val="24"/>
        </w:rPr>
        <w:t>of a</w:t>
      </w:r>
      <w:r w:rsidR="00D3273E">
        <w:rPr>
          <w:rFonts w:ascii="Times New Roman" w:hAnsi="Times New Roman" w:cs="Times New Roman"/>
          <w:sz w:val="24"/>
          <w:szCs w:val="24"/>
        </w:rPr>
        <w:t xml:space="preserve"> state</w:t>
      </w:r>
      <w:r w:rsidR="009B459A">
        <w:rPr>
          <w:rFonts w:ascii="Times New Roman" w:hAnsi="Times New Roman" w:cs="Times New Roman"/>
          <w:sz w:val="24"/>
          <w:szCs w:val="24"/>
        </w:rPr>
        <w:t xml:space="preserve"> falling into the strong co-expression class over that of the other state</w:t>
      </w:r>
      <w:r w:rsidR="00A82003">
        <w:rPr>
          <w:rFonts w:ascii="Times New Roman" w:hAnsi="Times New Roman" w:cs="Times New Roman"/>
          <w:sz w:val="24"/>
          <w:szCs w:val="24"/>
        </w:rPr>
        <w:t>.</w:t>
      </w:r>
    </w:p>
    <w:p w:rsidR="00C970C7" w:rsidRDefault="00C970C7" w:rsidP="00B773C7">
      <w:pPr>
        <w:ind w:firstLine="284"/>
        <w:rPr>
          <w:rFonts w:ascii="Times New Roman" w:hAnsi="Times New Roman" w:cs="Times New Roman"/>
          <w:sz w:val="24"/>
          <w:szCs w:val="24"/>
        </w:rPr>
      </w:pPr>
    </w:p>
    <w:p w:rsidR="00C970C7" w:rsidRPr="00C970C7" w:rsidRDefault="00C970C7" w:rsidP="00C970C7">
      <w:pPr>
        <w:pStyle w:val="ListParagraph"/>
        <w:numPr>
          <w:ilvl w:val="2"/>
          <w:numId w:val="2"/>
        </w:numPr>
        <w:ind w:firstLineChars="0"/>
        <w:rPr>
          <w:rFonts w:ascii="Times New Roman" w:hAnsi="Times New Roman" w:cs="Times New Roman"/>
          <w:sz w:val="24"/>
          <w:szCs w:val="24"/>
        </w:rPr>
      </w:pPr>
      <w:r w:rsidRPr="00C970C7">
        <w:rPr>
          <w:rFonts w:ascii="Times New Roman" w:hAnsi="Times New Roman" w:cs="Times New Roman"/>
          <w:sz w:val="24"/>
          <w:szCs w:val="24"/>
        </w:rPr>
        <w:t>Expression matrices</w:t>
      </w:r>
    </w:p>
    <w:p w:rsidR="00C970C7" w:rsidRDefault="00C970C7" w:rsidP="00B773C7">
      <w:pPr>
        <w:ind w:firstLine="284"/>
        <w:rPr>
          <w:rFonts w:ascii="Times New Roman" w:hAnsi="Times New Roman" w:cs="Times New Roman"/>
          <w:sz w:val="24"/>
          <w:szCs w:val="24"/>
        </w:rPr>
      </w:pPr>
    </w:p>
    <w:p w:rsidR="004C65AC" w:rsidRDefault="00B773C7" w:rsidP="00B773C7">
      <w:pPr>
        <w:ind w:firstLine="284"/>
        <w:rPr>
          <w:rFonts w:ascii="Times New Roman" w:hAnsi="Times New Roman" w:cs="Times New Roman"/>
          <w:sz w:val="24"/>
          <w:szCs w:val="24"/>
        </w:rPr>
      </w:pPr>
      <w:r w:rsidRPr="00CC7E95">
        <w:rPr>
          <w:rFonts w:ascii="Times New Roman" w:hAnsi="Times New Roman" w:cs="Times New Roman"/>
          <w:sz w:val="24"/>
          <w:szCs w:val="24"/>
        </w:rPr>
        <w:t xml:space="preserve">The </w:t>
      </w:r>
      <w:r>
        <w:rPr>
          <w:rFonts w:ascii="Times New Roman" w:hAnsi="Times New Roman" w:cs="Times New Roman" w:hint="eastAsia"/>
          <w:sz w:val="24"/>
          <w:szCs w:val="24"/>
        </w:rPr>
        <w:t>proposed strategy</w:t>
      </w:r>
      <w:r w:rsidRPr="00CC7E95">
        <w:rPr>
          <w:rFonts w:ascii="Times New Roman" w:hAnsi="Times New Roman" w:cs="Times New Roman"/>
          <w:sz w:val="24"/>
          <w:szCs w:val="24"/>
        </w:rPr>
        <w:t xml:space="preserve"> is app</w:t>
      </w:r>
      <w:r w:rsidR="006320B2">
        <w:rPr>
          <w:rFonts w:ascii="Times New Roman" w:hAnsi="Times New Roman" w:cs="Times New Roman"/>
          <w:sz w:val="24"/>
          <w:szCs w:val="24"/>
        </w:rPr>
        <w:t>licable to the expression matri</w:t>
      </w:r>
      <w:r w:rsidR="006320B2">
        <w:rPr>
          <w:rFonts w:ascii="Times New Roman" w:hAnsi="Times New Roman" w:cs="Times New Roman" w:hint="eastAsia"/>
          <w:sz w:val="24"/>
          <w:szCs w:val="24"/>
        </w:rPr>
        <w:t>ces</w:t>
      </w:r>
      <w:r w:rsidRPr="00CC7E95">
        <w:rPr>
          <w:rFonts w:ascii="Times New Roman" w:hAnsi="Times New Roman" w:cs="Times New Roman"/>
          <w:sz w:val="24"/>
          <w:szCs w:val="24"/>
        </w:rPr>
        <w:t xml:space="preserve"> </w:t>
      </w:r>
      <w:r w:rsidR="000523CC">
        <w:rPr>
          <w:rFonts w:ascii="Times New Roman" w:hAnsi="Times New Roman" w:cs="Times New Roman"/>
          <w:sz w:val="24"/>
          <w:szCs w:val="24"/>
        </w:rPr>
        <w:t xml:space="preserve">derived from microarray or </w:t>
      </w:r>
      <w:r w:rsidR="000523CC">
        <w:rPr>
          <w:rFonts w:ascii="Times New Roman" w:hAnsi="Times New Roman" w:cs="Times New Roman"/>
          <w:sz w:val="24"/>
          <w:szCs w:val="24"/>
        </w:rPr>
        <w:lastRenderedPageBreak/>
        <w:t>RNA-</w:t>
      </w:r>
      <w:proofErr w:type="spellStart"/>
      <w:r w:rsidR="000523CC">
        <w:rPr>
          <w:rFonts w:ascii="Times New Roman" w:hAnsi="Times New Roman" w:cs="Times New Roman" w:hint="eastAsia"/>
          <w:sz w:val="24"/>
          <w:szCs w:val="24"/>
        </w:rPr>
        <w:t>S</w:t>
      </w:r>
      <w:r w:rsidRPr="00CC7E95">
        <w:rPr>
          <w:rFonts w:ascii="Times New Roman" w:hAnsi="Times New Roman" w:cs="Times New Roman"/>
          <w:sz w:val="24"/>
          <w:szCs w:val="24"/>
        </w:rPr>
        <w:t>eq</w:t>
      </w:r>
      <w:proofErr w:type="spellEnd"/>
      <w:r w:rsidRPr="00CC7E95">
        <w:rPr>
          <w:rFonts w:ascii="Times New Roman" w:hAnsi="Times New Roman" w:cs="Times New Roman"/>
          <w:sz w:val="24"/>
          <w:szCs w:val="24"/>
        </w:rPr>
        <w:t xml:space="preserve"> dataset.</w:t>
      </w:r>
      <w:r>
        <w:rPr>
          <w:rFonts w:ascii="Times New Roman" w:hAnsi="Times New Roman" w:cs="Times New Roman" w:hint="eastAsia"/>
          <w:sz w:val="24"/>
          <w:szCs w:val="24"/>
        </w:rPr>
        <w:t xml:space="preserve"> </w:t>
      </w:r>
      <w:r w:rsidR="000523CC">
        <w:rPr>
          <w:rFonts w:ascii="Times New Roman" w:hAnsi="Times New Roman" w:cs="Times New Roman" w:hint="eastAsia"/>
          <w:sz w:val="24"/>
          <w:szCs w:val="24"/>
        </w:rPr>
        <w:t>For RNA-</w:t>
      </w:r>
      <w:proofErr w:type="spellStart"/>
      <w:r w:rsidR="000523CC">
        <w:rPr>
          <w:rFonts w:ascii="Times New Roman" w:hAnsi="Times New Roman" w:cs="Times New Roman" w:hint="eastAsia"/>
          <w:sz w:val="24"/>
          <w:szCs w:val="24"/>
        </w:rPr>
        <w:t>Seq</w:t>
      </w:r>
      <w:proofErr w:type="spellEnd"/>
      <w:r w:rsidR="000523CC">
        <w:rPr>
          <w:rFonts w:ascii="Times New Roman" w:hAnsi="Times New Roman" w:cs="Times New Roman" w:hint="eastAsia"/>
          <w:sz w:val="24"/>
          <w:szCs w:val="24"/>
        </w:rPr>
        <w:t xml:space="preserve"> data, the expression of a gene is quantified by </w:t>
      </w:r>
      <w:r w:rsidR="000523CC">
        <w:rPr>
          <w:rFonts w:ascii="Times New Roman" w:hAnsi="Times New Roman" w:cs="Times New Roman"/>
          <w:sz w:val="24"/>
          <w:szCs w:val="24"/>
        </w:rPr>
        <w:t>“</w:t>
      </w:r>
      <w:r w:rsidR="000523CC">
        <w:rPr>
          <w:rFonts w:ascii="Times New Roman" w:hAnsi="Times New Roman" w:cs="Times New Roman" w:hint="eastAsia"/>
          <w:sz w:val="24"/>
          <w:szCs w:val="24"/>
        </w:rPr>
        <w:t xml:space="preserve">reads per </w:t>
      </w:r>
      <w:proofErr w:type="spellStart"/>
      <w:r w:rsidR="000523CC">
        <w:rPr>
          <w:rFonts w:ascii="Times New Roman" w:hAnsi="Times New Roman" w:cs="Times New Roman" w:hint="eastAsia"/>
          <w:sz w:val="24"/>
          <w:szCs w:val="24"/>
        </w:rPr>
        <w:t>kilobase</w:t>
      </w:r>
      <w:proofErr w:type="spellEnd"/>
      <w:r w:rsidR="000523CC">
        <w:rPr>
          <w:rFonts w:ascii="Times New Roman" w:hAnsi="Times New Roman" w:cs="Times New Roman" w:hint="eastAsia"/>
          <w:sz w:val="24"/>
          <w:szCs w:val="24"/>
        </w:rPr>
        <w:t xml:space="preserve"> of exon model per million mapped reads</w:t>
      </w:r>
      <w:r w:rsidR="000523CC">
        <w:rPr>
          <w:rFonts w:ascii="Times New Roman" w:hAnsi="Times New Roman" w:cs="Times New Roman"/>
          <w:sz w:val="24"/>
          <w:szCs w:val="24"/>
        </w:rPr>
        <w:t>”</w:t>
      </w:r>
      <w:r w:rsidR="000523CC">
        <w:rPr>
          <w:rFonts w:ascii="Times New Roman" w:hAnsi="Times New Roman" w:cs="Times New Roman" w:hint="eastAsia"/>
          <w:sz w:val="24"/>
          <w:szCs w:val="24"/>
        </w:rPr>
        <w:t xml:space="preserve"> (RPKM), which normalizes the read measurement by the RNA length and the total read number so as to ensure a fair comparison across samples </w:t>
      </w:r>
      <w:r w:rsidR="00F77CE4">
        <w:rPr>
          <w:rFonts w:ascii="Times New Roman" w:hAnsi="Times New Roman" w:cs="Times New Roman" w:hint="eastAsia"/>
          <w:sz w:val="24"/>
          <w:szCs w:val="24"/>
        </w:rPr>
        <w:t>[</w:t>
      </w:r>
      <w:r w:rsidR="005541EC">
        <w:rPr>
          <w:rFonts w:ascii="Times New Roman" w:hAnsi="Times New Roman" w:cs="Times New Roman"/>
          <w:sz w:val="24"/>
          <w:szCs w:val="24"/>
        </w:rPr>
        <w:t>26</w:t>
      </w:r>
      <w:r w:rsidR="00F77CE4">
        <w:rPr>
          <w:rFonts w:ascii="Times New Roman" w:hAnsi="Times New Roman" w:cs="Times New Roman" w:hint="eastAsia"/>
          <w:sz w:val="24"/>
          <w:szCs w:val="24"/>
        </w:rPr>
        <w:t xml:space="preserve">]. </w:t>
      </w:r>
      <w:r w:rsidR="000523CC">
        <w:rPr>
          <w:rFonts w:ascii="Times New Roman" w:hAnsi="Times New Roman" w:cs="Times New Roman" w:hint="eastAsia"/>
          <w:sz w:val="24"/>
          <w:szCs w:val="24"/>
        </w:rPr>
        <w:t xml:space="preserve">For microarray data, </w:t>
      </w:r>
      <w:r w:rsidR="0024488B">
        <w:rPr>
          <w:rFonts w:ascii="Times New Roman" w:hAnsi="Times New Roman" w:cs="Times New Roman" w:hint="eastAsia"/>
          <w:sz w:val="24"/>
          <w:szCs w:val="24"/>
        </w:rPr>
        <w:t>the expression level of a gene is measured by one or multiple probes. The raw expression intensities are log transformed and normalized across the samples</w:t>
      </w:r>
      <w:r w:rsidR="0024488B" w:rsidRPr="0024488B">
        <w:rPr>
          <w:rFonts w:ascii="Times New Roman" w:hAnsi="Times New Roman" w:cs="Times New Roman" w:hint="eastAsia"/>
          <w:sz w:val="24"/>
          <w:szCs w:val="24"/>
        </w:rPr>
        <w:t xml:space="preserve"> </w:t>
      </w:r>
      <w:r w:rsidR="0024488B">
        <w:rPr>
          <w:rFonts w:ascii="Times New Roman" w:hAnsi="Times New Roman" w:cs="Times New Roman" w:hint="eastAsia"/>
          <w:sz w:val="24"/>
          <w:szCs w:val="24"/>
        </w:rPr>
        <w:t>to ensure the normality of data</w:t>
      </w:r>
      <w:r w:rsidR="00D20A05">
        <w:rPr>
          <w:rFonts w:ascii="Times New Roman" w:hAnsi="Times New Roman" w:cs="Times New Roman" w:hint="eastAsia"/>
          <w:sz w:val="24"/>
          <w:szCs w:val="24"/>
        </w:rPr>
        <w:t xml:space="preserve"> and that the up and down regulations are equally treated</w:t>
      </w:r>
      <w:r w:rsidR="0024488B">
        <w:rPr>
          <w:rFonts w:ascii="Times New Roman" w:hAnsi="Times New Roman" w:cs="Times New Roman" w:hint="eastAsia"/>
          <w:sz w:val="24"/>
          <w:szCs w:val="24"/>
        </w:rPr>
        <w:t>. A</w:t>
      </w:r>
      <w:r w:rsidR="0024488B">
        <w:rPr>
          <w:rFonts w:ascii="Times New Roman" w:hAnsi="Times New Roman" w:cs="Times New Roman"/>
          <w:sz w:val="24"/>
          <w:szCs w:val="24"/>
        </w:rPr>
        <w:t>verage</w:t>
      </w:r>
      <w:r w:rsidR="0024488B">
        <w:rPr>
          <w:rFonts w:ascii="Times New Roman" w:hAnsi="Times New Roman" w:cs="Times New Roman" w:hint="eastAsia"/>
          <w:sz w:val="24"/>
          <w:szCs w:val="24"/>
        </w:rPr>
        <w:t xml:space="preserve"> intensity value is taken to represent the expression intensity of a gene measured by multiple probes of microarray chip. </w:t>
      </w:r>
      <w:r w:rsidR="00CA4533">
        <w:rPr>
          <w:rFonts w:ascii="Times New Roman" w:hAnsi="Times New Roman" w:cs="Times New Roman" w:hint="eastAsia"/>
          <w:sz w:val="24"/>
          <w:szCs w:val="24"/>
        </w:rPr>
        <w:t xml:space="preserve">A two-dimensional matrix </w:t>
      </w:r>
      <w:r w:rsidR="007822BC">
        <w:rPr>
          <w:rFonts w:ascii="Times New Roman" w:hAnsi="Times New Roman" w:cs="Times New Roman" w:hint="eastAsia"/>
          <w:sz w:val="24"/>
          <w:szCs w:val="24"/>
        </w:rPr>
        <w:t>is then formed for each</w:t>
      </w:r>
      <w:r w:rsidR="00CA4533">
        <w:rPr>
          <w:rFonts w:ascii="Times New Roman" w:hAnsi="Times New Roman" w:cs="Times New Roman" w:hint="eastAsia"/>
          <w:sz w:val="24"/>
          <w:szCs w:val="24"/>
        </w:rPr>
        <w:t xml:space="preserve"> state. </w:t>
      </w:r>
      <w:r w:rsidR="00EB1231" w:rsidRPr="00CC7E95">
        <w:rPr>
          <w:rFonts w:ascii="Times New Roman" w:hAnsi="Times New Roman" w:cs="Times New Roman"/>
          <w:sz w:val="24"/>
          <w:szCs w:val="24"/>
        </w:rPr>
        <w:t>Each column of the expression matrix represents the expression profile of a sample across all the considered genes.</w:t>
      </w:r>
      <w:r w:rsidR="00EB1231">
        <w:rPr>
          <w:rFonts w:ascii="Times New Roman" w:hAnsi="Times New Roman" w:cs="Times New Roman" w:hint="eastAsia"/>
          <w:sz w:val="24"/>
          <w:szCs w:val="24"/>
        </w:rPr>
        <w:t xml:space="preserve"> </w:t>
      </w:r>
      <w:r w:rsidR="004C65AC" w:rsidRPr="00CC7E95">
        <w:rPr>
          <w:rFonts w:ascii="Times New Roman" w:hAnsi="Times New Roman" w:cs="Times New Roman"/>
          <w:sz w:val="24"/>
          <w:szCs w:val="24"/>
        </w:rPr>
        <w:t>Each row represents the expression profile of a gene across all the considered samples</w:t>
      </w:r>
      <w:r w:rsidR="00CA4533">
        <w:rPr>
          <w:rFonts w:ascii="Times New Roman" w:hAnsi="Times New Roman" w:cs="Times New Roman" w:hint="eastAsia"/>
          <w:sz w:val="24"/>
          <w:szCs w:val="24"/>
        </w:rPr>
        <w:t xml:space="preserve"> of the same state</w:t>
      </w:r>
      <w:r w:rsidR="004C65AC" w:rsidRPr="00CC7E95">
        <w:rPr>
          <w:rFonts w:ascii="Times New Roman" w:hAnsi="Times New Roman" w:cs="Times New Roman"/>
          <w:sz w:val="24"/>
          <w:szCs w:val="24"/>
        </w:rPr>
        <w:t>. Dimension of the expression matrix is M</w:t>
      </w:r>
      <w:r w:rsidR="00624FAE">
        <w:rPr>
          <w:rFonts w:ascii="Times New Roman" w:hAnsi="Times New Roman" w:cs="Times New Roman"/>
          <w:sz w:val="24"/>
          <w:szCs w:val="24"/>
        </w:rPr>
        <w:t>×</w:t>
      </w:r>
      <w:r w:rsidR="004C65AC" w:rsidRPr="00CC7E95">
        <w:rPr>
          <w:rFonts w:ascii="Times New Roman" w:hAnsi="Times New Roman" w:cs="Times New Roman"/>
          <w:sz w:val="24"/>
          <w:szCs w:val="24"/>
        </w:rPr>
        <w:t xml:space="preserve">N for M genes </w:t>
      </w:r>
      <w:r w:rsidR="00CA4533">
        <w:rPr>
          <w:rFonts w:ascii="Times New Roman" w:hAnsi="Times New Roman" w:cs="Times New Roman" w:hint="eastAsia"/>
          <w:sz w:val="24"/>
          <w:szCs w:val="24"/>
        </w:rPr>
        <w:t xml:space="preserve">of interest </w:t>
      </w:r>
      <w:r w:rsidR="004C65AC" w:rsidRPr="00CC7E95">
        <w:rPr>
          <w:rFonts w:ascii="Times New Roman" w:hAnsi="Times New Roman" w:cs="Times New Roman"/>
          <w:sz w:val="24"/>
          <w:szCs w:val="24"/>
        </w:rPr>
        <w:t>and N samples</w:t>
      </w:r>
      <w:r w:rsidR="00CA4533">
        <w:rPr>
          <w:rFonts w:ascii="Times New Roman" w:hAnsi="Times New Roman" w:cs="Times New Roman" w:hint="eastAsia"/>
          <w:sz w:val="24"/>
          <w:szCs w:val="24"/>
        </w:rPr>
        <w:t xml:space="preserve"> of the same state</w:t>
      </w:r>
      <w:r w:rsidR="004C65AC" w:rsidRPr="00CC7E95">
        <w:rPr>
          <w:rFonts w:ascii="Times New Roman" w:hAnsi="Times New Roman" w:cs="Times New Roman"/>
          <w:sz w:val="24"/>
          <w:szCs w:val="24"/>
        </w:rPr>
        <w:t>.</w:t>
      </w:r>
      <w:r w:rsidR="0056117C">
        <w:rPr>
          <w:rFonts w:ascii="Times New Roman" w:hAnsi="Times New Roman" w:cs="Times New Roman" w:hint="eastAsia"/>
          <w:sz w:val="24"/>
          <w:szCs w:val="24"/>
        </w:rPr>
        <w:t xml:space="preserve"> Throughout this work, the</w:t>
      </w:r>
      <w:r w:rsidR="00F95C51">
        <w:rPr>
          <w:rFonts w:ascii="Times New Roman" w:hAnsi="Times New Roman" w:cs="Times New Roman" w:hint="eastAsia"/>
          <w:sz w:val="24"/>
          <w:szCs w:val="24"/>
        </w:rPr>
        <w:t xml:space="preserve"> expression level of </w:t>
      </w:r>
      <w:proofErr w:type="spellStart"/>
      <w:r w:rsidR="00F95C51" w:rsidRPr="00F95C51">
        <w:rPr>
          <w:rFonts w:ascii="Times New Roman" w:hAnsi="Times New Roman" w:cs="Times New Roman" w:hint="eastAsia"/>
          <w:i/>
          <w:sz w:val="24"/>
          <w:szCs w:val="24"/>
        </w:rPr>
        <w:t>i</w:t>
      </w:r>
      <w:r w:rsidR="00F95C51" w:rsidRPr="00F95C51">
        <w:rPr>
          <w:rFonts w:ascii="Times New Roman" w:hAnsi="Times New Roman" w:cs="Times New Roman" w:hint="eastAsia"/>
          <w:sz w:val="24"/>
          <w:szCs w:val="24"/>
          <w:vertAlign w:val="superscript"/>
        </w:rPr>
        <w:t>th</w:t>
      </w:r>
      <w:proofErr w:type="spellEnd"/>
      <w:r w:rsidR="00F95C51">
        <w:rPr>
          <w:rFonts w:ascii="Times New Roman" w:hAnsi="Times New Roman" w:cs="Times New Roman" w:hint="eastAsia"/>
          <w:sz w:val="24"/>
          <w:szCs w:val="24"/>
        </w:rPr>
        <w:t xml:space="preserve"> gene and </w:t>
      </w:r>
      <w:proofErr w:type="spellStart"/>
      <w:r w:rsidR="00F95C51" w:rsidRPr="00F95C51">
        <w:rPr>
          <w:rFonts w:ascii="Times New Roman" w:hAnsi="Times New Roman" w:cs="Times New Roman" w:hint="eastAsia"/>
          <w:i/>
          <w:sz w:val="24"/>
          <w:szCs w:val="24"/>
        </w:rPr>
        <w:t>j</w:t>
      </w:r>
      <w:r w:rsidR="00F95C51" w:rsidRPr="00F95C51">
        <w:rPr>
          <w:rFonts w:ascii="Times New Roman" w:hAnsi="Times New Roman" w:cs="Times New Roman" w:hint="eastAsia"/>
          <w:sz w:val="24"/>
          <w:szCs w:val="24"/>
          <w:vertAlign w:val="superscript"/>
        </w:rPr>
        <w:t>th</w:t>
      </w:r>
      <w:proofErr w:type="spellEnd"/>
      <w:r w:rsidR="00F95C51">
        <w:rPr>
          <w:rFonts w:ascii="Times New Roman" w:hAnsi="Times New Roman" w:cs="Times New Roman" w:hint="eastAsia"/>
          <w:sz w:val="24"/>
          <w:szCs w:val="24"/>
        </w:rPr>
        <w:t xml:space="preserve"> samples is defined as </w:t>
      </w:r>
      <w:proofErr w:type="spellStart"/>
      <w:r w:rsidR="00F95C51">
        <w:rPr>
          <w:rFonts w:ascii="Times New Roman" w:hAnsi="Times New Roman" w:cs="Times New Roman" w:hint="eastAsia"/>
          <w:sz w:val="24"/>
          <w:szCs w:val="24"/>
        </w:rPr>
        <w:t>x</w:t>
      </w:r>
      <w:r w:rsidR="00F95C51" w:rsidRPr="004A378F">
        <w:rPr>
          <w:rFonts w:ascii="Times New Roman" w:hAnsi="Times New Roman" w:cs="Times New Roman" w:hint="eastAsia"/>
          <w:i/>
          <w:sz w:val="24"/>
          <w:szCs w:val="24"/>
          <w:vertAlign w:val="subscript"/>
        </w:rPr>
        <w:t>ij</w:t>
      </w:r>
      <w:proofErr w:type="spellEnd"/>
      <w:r w:rsidR="00F95C51">
        <w:rPr>
          <w:rFonts w:ascii="Times New Roman" w:hAnsi="Times New Roman" w:cs="Times New Roman" w:hint="eastAsia"/>
          <w:sz w:val="24"/>
          <w:szCs w:val="24"/>
        </w:rPr>
        <w:t xml:space="preserve"> and the expression matrix</w:t>
      </w:r>
      <w:r w:rsidR="00D22BA5">
        <w:rPr>
          <w:rFonts w:ascii="Times New Roman" w:hAnsi="Times New Roman" w:cs="Times New Roman" w:hint="eastAsia"/>
          <w:sz w:val="24"/>
          <w:szCs w:val="24"/>
        </w:rPr>
        <w:t>, X,</w:t>
      </w:r>
      <w:r w:rsidR="00F95C51">
        <w:rPr>
          <w:rFonts w:ascii="Times New Roman" w:hAnsi="Times New Roman" w:cs="Times New Roman" w:hint="eastAsia"/>
          <w:sz w:val="24"/>
          <w:szCs w:val="24"/>
        </w:rPr>
        <w:t xml:space="preserve"> for a state is numerically represented in the following form.</w:t>
      </w:r>
    </w:p>
    <w:p w:rsidR="00F95C51" w:rsidRDefault="00D22BA5" w:rsidP="00F95C51">
      <w:pPr>
        <w:ind w:firstLine="2970"/>
        <w:rPr>
          <w:rFonts w:ascii="Times New Roman" w:hAnsi="Times New Roman" w:cs="Times New Roman"/>
          <w:sz w:val="24"/>
          <w:szCs w:val="24"/>
        </w:rPr>
      </w:pPr>
      <m:oMath>
        <m:r>
          <m:rPr>
            <m:sty m:val="p"/>
          </m:rPr>
          <w:rPr>
            <w:rFonts w:ascii="Cambria Math" w:hAnsi="Cambria Math" w:cs="Times New Roman"/>
            <w:sz w:val="24"/>
            <w:szCs w:val="24"/>
          </w:rPr>
          <m:t>X=</m:t>
        </m:r>
        <m:d>
          <m:dPr>
            <m:begChr m:val="["/>
            <m:endChr m:val="]"/>
            <m:ctrlPr>
              <w:rPr>
                <w:rFonts w:ascii="Cambria Math" w:hAnsi="Cambria Math" w:cs="Times New Roman"/>
                <w:sz w:val="24"/>
                <w:szCs w:val="24"/>
              </w:rPr>
            </m:ctrlPr>
          </m:dPr>
          <m:e>
            <m:m>
              <m:mPr>
                <m:mcs>
                  <m:mc>
                    <m:mcPr>
                      <m:count m:val="3"/>
                      <m:mcJc m:val="center"/>
                    </m:mcPr>
                  </m:mc>
                </m:mcs>
                <m:ctrlPr>
                  <w:rPr>
                    <w:rFonts w:ascii="Cambria Math" w:hAnsi="Cambria Math" w:cs="Times New Roman"/>
                    <w:sz w:val="24"/>
                    <w:szCs w:val="24"/>
                  </w:rPr>
                </m:ctrlPr>
              </m:mPr>
              <m:m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11</m:t>
                      </m:r>
                    </m:sub>
                  </m:sSub>
                </m:e>
                <m:e>
                  <m:r>
                    <m:rPr>
                      <m:sty m:val="p"/>
                    </m:rPr>
                    <w:rPr>
                      <w:rFonts w:ascii="Cambria Math" w:hAnsi="Cambria Math" w:cs="Times New Roman"/>
                      <w:sz w:val="24"/>
                      <w:szCs w:val="24"/>
                    </w:rPr>
                    <m:t>⋯</m:t>
                  </m:r>
                </m:e>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1N</m:t>
                      </m:r>
                    </m:sub>
                  </m:sSub>
                </m:e>
              </m:mr>
              <m:mr>
                <m:e>
                  <m:r>
                    <m:rPr>
                      <m:sty m:val="p"/>
                    </m:rPr>
                    <w:rPr>
                      <w:rFonts w:ascii="Cambria Math" w:hAnsi="Cambria Math" w:cs="Times New Roman"/>
                      <w:sz w:val="24"/>
                      <w:szCs w:val="24"/>
                    </w:rPr>
                    <m:t>⋮</m:t>
                  </m:r>
                </m:e>
                <m:e>
                  <m:r>
                    <m:rPr>
                      <m:sty m:val="p"/>
                    </m:rPr>
                    <w:rPr>
                      <w:rFonts w:ascii="Cambria Math" w:hAnsi="Cambria Math" w:cs="Times New Roman"/>
                      <w:sz w:val="24"/>
                      <w:szCs w:val="24"/>
                    </w:rPr>
                    <m:t>⋱</m:t>
                  </m:r>
                </m:e>
                <m:e>
                  <m:r>
                    <m:rPr>
                      <m:sty m:val="p"/>
                    </m:rPr>
                    <w:rPr>
                      <w:rFonts w:ascii="Cambria Math" w:hAnsi="Cambria Math" w:cs="Times New Roman"/>
                      <w:sz w:val="24"/>
                      <w:szCs w:val="24"/>
                    </w:rPr>
                    <m:t>⋮</m:t>
                  </m:r>
                </m:e>
              </m:mr>
              <m:mr>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M1</m:t>
                      </m:r>
                    </m:sub>
                  </m:sSub>
                </m:e>
                <m:e>
                  <m:r>
                    <m:rPr>
                      <m:sty m:val="p"/>
                    </m:rPr>
                    <w:rPr>
                      <w:rFonts w:ascii="Cambria Math" w:hAnsi="Cambria Math" w:cs="Times New Roman"/>
                      <w:sz w:val="24"/>
                      <w:szCs w:val="24"/>
                    </w:rPr>
                    <m:t>⋯</m:t>
                  </m:r>
                </m:e>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MN</m:t>
                      </m:r>
                    </m:sub>
                  </m:sSub>
                </m:e>
              </m:mr>
            </m:m>
          </m:e>
        </m:d>
      </m:oMath>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F95C51">
        <w:rPr>
          <w:rFonts w:ascii="Times New Roman" w:hAnsi="Times New Roman" w:cs="Times New Roman" w:hint="eastAsia"/>
          <w:sz w:val="24"/>
          <w:szCs w:val="24"/>
        </w:rPr>
        <w:tab/>
      </w:r>
      <w:r w:rsidR="00B50335">
        <w:rPr>
          <w:rFonts w:ascii="Times New Roman" w:hAnsi="Times New Roman" w:cs="Times New Roman"/>
          <w:sz w:val="24"/>
          <w:szCs w:val="24"/>
        </w:rPr>
        <w:tab/>
      </w:r>
      <w:r w:rsidR="00B50335">
        <w:rPr>
          <w:rFonts w:ascii="Times New Roman" w:hAnsi="Times New Roman" w:cs="Times New Roman"/>
          <w:sz w:val="24"/>
          <w:szCs w:val="24"/>
        </w:rPr>
        <w:tab/>
      </w:r>
      <w:r w:rsidR="00F95C51">
        <w:rPr>
          <w:rFonts w:ascii="Times New Roman" w:hAnsi="Times New Roman" w:cs="Times New Roman" w:hint="eastAsia"/>
          <w:sz w:val="24"/>
          <w:szCs w:val="24"/>
        </w:rPr>
        <w:t>(1)</w:t>
      </w:r>
    </w:p>
    <w:p w:rsidR="005545E6" w:rsidRPr="00FE3B0C" w:rsidRDefault="005545E6" w:rsidP="00B068E0">
      <w:pPr>
        <w:rPr>
          <w:rFonts w:ascii="Times New Roman" w:hAnsi="Times New Roman" w:cs="Times New Roman"/>
          <w:sz w:val="24"/>
          <w:szCs w:val="24"/>
        </w:rPr>
      </w:pPr>
    </w:p>
    <w:p w:rsidR="007E6366" w:rsidRDefault="007E6366" w:rsidP="007E6366">
      <w:pPr>
        <w:pStyle w:val="ListParagraph"/>
        <w:numPr>
          <w:ilvl w:val="2"/>
          <w:numId w:val="2"/>
        </w:numPr>
        <w:ind w:firstLineChars="0"/>
        <w:rPr>
          <w:rFonts w:ascii="Times New Roman" w:hAnsi="Times New Roman" w:cs="Times New Roman"/>
          <w:sz w:val="24"/>
          <w:szCs w:val="24"/>
        </w:rPr>
      </w:pPr>
      <w:r w:rsidRPr="007E6366">
        <w:rPr>
          <w:rFonts w:ascii="Times New Roman" w:hAnsi="Times New Roman" w:cs="Times New Roman" w:hint="eastAsia"/>
          <w:sz w:val="24"/>
          <w:szCs w:val="24"/>
        </w:rPr>
        <w:t>Co-expression measure</w:t>
      </w:r>
    </w:p>
    <w:p w:rsidR="007E6366" w:rsidRDefault="007E6366" w:rsidP="007E6366">
      <w:pPr>
        <w:rPr>
          <w:rFonts w:ascii="Times New Roman" w:hAnsi="Times New Roman" w:cs="Times New Roman"/>
          <w:sz w:val="24"/>
          <w:szCs w:val="24"/>
        </w:rPr>
      </w:pPr>
    </w:p>
    <w:p w:rsidR="00AA42D3" w:rsidRDefault="00B47AB5" w:rsidP="00262D26">
      <w:pPr>
        <w:ind w:firstLine="420"/>
        <w:rPr>
          <w:rFonts w:ascii="Times New Roman" w:hAnsi="Times New Roman" w:cs="Times New Roman"/>
          <w:sz w:val="24"/>
          <w:szCs w:val="24"/>
        </w:rPr>
      </w:pPr>
      <w:r>
        <w:rPr>
          <w:rFonts w:ascii="Times New Roman" w:hAnsi="Times New Roman" w:cs="Times New Roman"/>
          <w:sz w:val="24"/>
          <w:szCs w:val="24"/>
        </w:rPr>
        <w:t>As</w:t>
      </w:r>
      <w:r w:rsidR="00A034C2">
        <w:rPr>
          <w:rFonts w:ascii="Times New Roman" w:hAnsi="Times New Roman" w:cs="Times New Roman" w:hint="eastAsia"/>
          <w:sz w:val="24"/>
          <w:szCs w:val="24"/>
        </w:rPr>
        <w:t xml:space="preserve"> the expression matrices are </w:t>
      </w:r>
      <w:r w:rsidR="004A378F">
        <w:rPr>
          <w:rFonts w:ascii="Times New Roman" w:hAnsi="Times New Roman" w:cs="Times New Roman" w:hint="eastAsia"/>
          <w:sz w:val="24"/>
          <w:szCs w:val="24"/>
        </w:rPr>
        <w:t>forme</w:t>
      </w:r>
      <w:r w:rsidR="00A034C2">
        <w:rPr>
          <w:rFonts w:ascii="Times New Roman" w:hAnsi="Times New Roman" w:cs="Times New Roman" w:hint="eastAsia"/>
          <w:sz w:val="24"/>
          <w:szCs w:val="24"/>
        </w:rPr>
        <w:t>d, the expression profile</w:t>
      </w:r>
      <w:r w:rsidR="004A378F">
        <w:rPr>
          <w:rFonts w:ascii="Times New Roman" w:hAnsi="Times New Roman" w:cs="Times New Roman" w:hint="eastAsia"/>
          <w:sz w:val="24"/>
          <w:szCs w:val="24"/>
        </w:rPr>
        <w:t>s</w:t>
      </w:r>
      <w:r w:rsidR="00A034C2">
        <w:rPr>
          <w:rFonts w:ascii="Times New Roman" w:hAnsi="Times New Roman" w:cs="Times New Roman" w:hint="eastAsia"/>
          <w:sz w:val="24"/>
          <w:szCs w:val="24"/>
        </w:rPr>
        <w:t xml:space="preserve"> of gene</w:t>
      </w:r>
      <w:r w:rsidR="004A378F">
        <w:rPr>
          <w:rFonts w:ascii="Times New Roman" w:hAnsi="Times New Roman" w:cs="Times New Roman" w:hint="eastAsia"/>
          <w:sz w:val="24"/>
          <w:szCs w:val="24"/>
        </w:rPr>
        <w:t>s</w:t>
      </w:r>
      <w:r w:rsidR="00A034C2">
        <w:rPr>
          <w:rFonts w:ascii="Times New Roman" w:hAnsi="Times New Roman" w:cs="Times New Roman" w:hint="eastAsia"/>
          <w:sz w:val="24"/>
          <w:szCs w:val="24"/>
        </w:rPr>
        <w:t xml:space="preserve"> </w:t>
      </w:r>
      <w:proofErr w:type="spellStart"/>
      <w:r w:rsidR="004A378F" w:rsidRPr="004A378F">
        <w:rPr>
          <w:rFonts w:ascii="Times New Roman" w:hAnsi="Times New Roman" w:cs="Times New Roman" w:hint="eastAsia"/>
          <w:i/>
          <w:sz w:val="24"/>
          <w:szCs w:val="24"/>
        </w:rPr>
        <w:t>i</w:t>
      </w:r>
      <w:proofErr w:type="spellEnd"/>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j</w:t>
      </w:r>
      <w:r w:rsidR="00A034C2">
        <w:rPr>
          <w:rFonts w:ascii="Times New Roman" w:hAnsi="Times New Roman" w:cs="Times New Roman" w:hint="eastAsia"/>
          <w:sz w:val="24"/>
          <w:szCs w:val="24"/>
        </w:rPr>
        <w:t xml:space="preserve"> can be extracted </w:t>
      </w:r>
      <w:r w:rsidR="004A378F">
        <w:rPr>
          <w:rFonts w:ascii="Times New Roman" w:hAnsi="Times New Roman" w:cs="Times New Roman" w:hint="eastAsia"/>
          <w:sz w:val="24"/>
          <w:szCs w:val="24"/>
        </w:rPr>
        <w:t>as</w:t>
      </w:r>
      <w:r w:rsidR="00A034C2">
        <w:rPr>
          <w:rFonts w:ascii="Times New Roman" w:hAnsi="Times New Roman" w:cs="Times New Roman" w:hint="eastAsia"/>
          <w:sz w:val="24"/>
          <w:szCs w:val="24"/>
        </w:rPr>
        <w:t xml:space="preserve"> [</w:t>
      </w:r>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w:t>
      </w:r>
      <w:r w:rsidR="00A034C2" w:rsidRPr="004A378F">
        <w:rPr>
          <w:rFonts w:ascii="Times New Roman" w:hAnsi="Times New Roman" w:cs="Times New Roman" w:hint="eastAsia"/>
          <w:sz w:val="24"/>
          <w:szCs w:val="24"/>
          <w:vertAlign w:val="subscript"/>
        </w:rPr>
        <w:t>1</w:t>
      </w:r>
      <w:r w:rsidR="00A034C2">
        <w:rPr>
          <w:rFonts w:ascii="Times New Roman" w:hAnsi="Times New Roman" w:cs="Times New Roman" w:hint="eastAsia"/>
          <w:sz w:val="24"/>
          <w:szCs w:val="24"/>
        </w:rPr>
        <w:t xml:space="preserve">, </w:t>
      </w:r>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w:t>
      </w:r>
      <w:r w:rsidR="00A034C2" w:rsidRPr="004A378F">
        <w:rPr>
          <w:rFonts w:ascii="Times New Roman" w:hAnsi="Times New Roman" w:cs="Times New Roman" w:hint="eastAsia"/>
          <w:sz w:val="24"/>
          <w:szCs w:val="24"/>
          <w:vertAlign w:val="subscript"/>
        </w:rPr>
        <w:t>2</w:t>
      </w:r>
      <w:proofErr w:type="gramStart"/>
      <w:r w:rsidR="00A034C2">
        <w:rPr>
          <w:rFonts w:ascii="Times New Roman" w:hAnsi="Times New Roman" w:cs="Times New Roman" w:hint="eastAsia"/>
          <w:sz w:val="24"/>
          <w:szCs w:val="24"/>
        </w:rPr>
        <w:t xml:space="preserve">, </w:t>
      </w:r>
      <w:r w:rsidR="00A034C2">
        <w:rPr>
          <w:rFonts w:ascii="Times New Roman" w:hAnsi="Times New Roman" w:cs="Times New Roman"/>
          <w:sz w:val="24"/>
          <w:szCs w:val="24"/>
        </w:rPr>
        <w:t>…</w:t>
      </w:r>
      <w:r w:rsidR="00A034C2">
        <w:rPr>
          <w:rFonts w:ascii="Times New Roman" w:hAnsi="Times New Roman" w:cs="Times New Roman" w:hint="eastAsia"/>
          <w:sz w:val="24"/>
          <w:szCs w:val="24"/>
        </w:rPr>
        <w:t>,</w:t>
      </w:r>
      <w:proofErr w:type="gramEnd"/>
      <w:r w:rsidR="00A034C2">
        <w:rPr>
          <w:rFonts w:ascii="Times New Roman" w:hAnsi="Times New Roman" w:cs="Times New Roman" w:hint="eastAsia"/>
          <w:sz w:val="24"/>
          <w:szCs w:val="24"/>
        </w:rPr>
        <w:t xml:space="preserve"> </w:t>
      </w:r>
      <w:proofErr w:type="spellStart"/>
      <w:r w:rsidR="00A034C2" w:rsidRPr="004A378F">
        <w:rPr>
          <w:rFonts w:ascii="Times New Roman" w:hAnsi="Times New Roman" w:cs="Times New Roman" w:hint="eastAsia"/>
          <w:i/>
          <w:sz w:val="24"/>
          <w:szCs w:val="24"/>
        </w:rPr>
        <w:t>x</w:t>
      </w:r>
      <w:r w:rsidR="00A034C2" w:rsidRPr="004A378F">
        <w:rPr>
          <w:rFonts w:ascii="Times New Roman" w:hAnsi="Times New Roman" w:cs="Times New Roman" w:hint="eastAsia"/>
          <w:i/>
          <w:sz w:val="24"/>
          <w:szCs w:val="24"/>
          <w:vertAlign w:val="subscript"/>
        </w:rPr>
        <w:t>iN</w:t>
      </w:r>
      <w:proofErr w:type="spellEnd"/>
      <w:r w:rsidR="00A034C2">
        <w:rPr>
          <w:rFonts w:ascii="Times New Roman" w:hAnsi="Times New Roman" w:cs="Times New Roman" w:hint="eastAsia"/>
          <w:sz w:val="24"/>
          <w:szCs w:val="24"/>
        </w:rPr>
        <w:t>]</w:t>
      </w:r>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x</w:t>
      </w:r>
      <w:r w:rsidR="004A378F">
        <w:rPr>
          <w:rFonts w:ascii="Times New Roman" w:hAnsi="Times New Roman" w:cs="Times New Roman" w:hint="eastAsia"/>
          <w:i/>
          <w:sz w:val="24"/>
          <w:szCs w:val="24"/>
          <w:vertAlign w:val="subscript"/>
        </w:rPr>
        <w:t>j</w:t>
      </w:r>
      <w:r w:rsidR="004A378F" w:rsidRPr="004A378F">
        <w:rPr>
          <w:rFonts w:ascii="Times New Roman" w:hAnsi="Times New Roman" w:cs="Times New Roman" w:hint="eastAsia"/>
          <w:sz w:val="24"/>
          <w:szCs w:val="24"/>
          <w:vertAlign w:val="subscript"/>
        </w:rPr>
        <w:t>1</w:t>
      </w:r>
      <w:r w:rsidR="004A378F">
        <w:rPr>
          <w:rFonts w:ascii="Times New Roman" w:hAnsi="Times New Roman" w:cs="Times New Roman" w:hint="eastAsia"/>
          <w:sz w:val="24"/>
          <w:szCs w:val="24"/>
        </w:rPr>
        <w:t xml:space="preserve">, </w:t>
      </w:r>
      <w:r w:rsidR="004A378F" w:rsidRPr="004A378F">
        <w:rPr>
          <w:rFonts w:ascii="Times New Roman" w:hAnsi="Times New Roman" w:cs="Times New Roman" w:hint="eastAsia"/>
          <w:i/>
          <w:sz w:val="24"/>
          <w:szCs w:val="24"/>
        </w:rPr>
        <w:t>x</w:t>
      </w:r>
      <w:r w:rsidR="004A378F" w:rsidRPr="004A378F">
        <w:rPr>
          <w:rFonts w:ascii="Times New Roman" w:hAnsi="Times New Roman" w:cs="Times New Roman" w:hint="eastAsia"/>
          <w:i/>
          <w:sz w:val="24"/>
          <w:szCs w:val="24"/>
          <w:vertAlign w:val="subscript"/>
        </w:rPr>
        <w:t>j</w:t>
      </w:r>
      <w:r w:rsidR="004A378F" w:rsidRPr="004A378F">
        <w:rPr>
          <w:rFonts w:ascii="Times New Roman" w:hAnsi="Times New Roman" w:cs="Times New Roman" w:hint="eastAsia"/>
          <w:sz w:val="24"/>
          <w:szCs w:val="24"/>
          <w:vertAlign w:val="subscript"/>
        </w:rPr>
        <w:t>2</w:t>
      </w:r>
      <w:r w:rsidR="004A378F">
        <w:rPr>
          <w:rFonts w:ascii="Times New Roman" w:hAnsi="Times New Roman" w:cs="Times New Roman" w:hint="eastAsia"/>
          <w:sz w:val="24"/>
          <w:szCs w:val="24"/>
        </w:rPr>
        <w:t xml:space="preserve">, </w:t>
      </w:r>
      <w:r w:rsidR="004A378F">
        <w:rPr>
          <w:rFonts w:ascii="Times New Roman" w:hAnsi="Times New Roman" w:cs="Times New Roman"/>
          <w:sz w:val="24"/>
          <w:szCs w:val="24"/>
        </w:rPr>
        <w:t>…</w:t>
      </w:r>
      <w:r w:rsidR="004A378F">
        <w:rPr>
          <w:rFonts w:ascii="Times New Roman" w:hAnsi="Times New Roman" w:cs="Times New Roman" w:hint="eastAsia"/>
          <w:sz w:val="24"/>
          <w:szCs w:val="24"/>
        </w:rPr>
        <w:t xml:space="preserve">, </w:t>
      </w:r>
      <w:proofErr w:type="spellStart"/>
      <w:r w:rsidR="004A378F" w:rsidRPr="004A378F">
        <w:rPr>
          <w:rFonts w:ascii="Times New Roman" w:hAnsi="Times New Roman" w:cs="Times New Roman" w:hint="eastAsia"/>
          <w:i/>
          <w:sz w:val="24"/>
          <w:szCs w:val="24"/>
        </w:rPr>
        <w:t>x</w:t>
      </w:r>
      <w:r w:rsidR="004A378F" w:rsidRPr="004A378F">
        <w:rPr>
          <w:rFonts w:ascii="Times New Roman" w:hAnsi="Times New Roman" w:cs="Times New Roman" w:hint="eastAsia"/>
          <w:i/>
          <w:sz w:val="24"/>
          <w:szCs w:val="24"/>
          <w:vertAlign w:val="subscript"/>
        </w:rPr>
        <w:t>jN</w:t>
      </w:r>
      <w:proofErr w:type="spellEnd"/>
      <w:r w:rsidR="004A378F">
        <w:rPr>
          <w:rFonts w:ascii="Times New Roman" w:hAnsi="Times New Roman" w:cs="Times New Roman" w:hint="eastAsia"/>
          <w:sz w:val="24"/>
          <w:szCs w:val="24"/>
        </w:rPr>
        <w:t>] respectively</w:t>
      </w:r>
      <w:r w:rsidR="00A034C2">
        <w:rPr>
          <w:rFonts w:ascii="Times New Roman" w:hAnsi="Times New Roman" w:cs="Times New Roman" w:hint="eastAsia"/>
          <w:sz w:val="24"/>
          <w:szCs w:val="24"/>
        </w:rPr>
        <w:t xml:space="preserve">. Co-expression is generally defined as the similarity between the expression profiles. </w:t>
      </w:r>
      <w:r w:rsidR="00262D26">
        <w:rPr>
          <w:rFonts w:ascii="Times New Roman" w:hAnsi="Times New Roman" w:cs="Times New Roman" w:hint="eastAsia"/>
          <w:sz w:val="24"/>
          <w:szCs w:val="24"/>
        </w:rPr>
        <w:t xml:space="preserve">With the assumption of normally distributed expression intensity, </w:t>
      </w:r>
      <w:r w:rsidR="00262D26" w:rsidRPr="00CC7E95">
        <w:rPr>
          <w:rFonts w:ascii="Times New Roman" w:hAnsi="Times New Roman" w:cs="Times New Roman"/>
          <w:sz w:val="24"/>
          <w:szCs w:val="24"/>
        </w:rPr>
        <w:t>Pearson correlation coefficient</w:t>
      </w:r>
      <w:r w:rsidR="00AA42D3">
        <w:rPr>
          <w:rFonts w:ascii="Times New Roman" w:hAnsi="Times New Roman" w:cs="Times New Roman" w:hint="eastAsia"/>
          <w:sz w:val="24"/>
          <w:szCs w:val="24"/>
        </w:rPr>
        <w:t>,</w:t>
      </w:r>
      <w:r w:rsidR="00262D26" w:rsidRPr="00CC7E95">
        <w:rPr>
          <w:rFonts w:ascii="Times New Roman" w:hAnsi="Times New Roman" w:cs="Times New Roman"/>
          <w:sz w:val="24"/>
          <w:szCs w:val="24"/>
        </w:rPr>
        <w:t xml:space="preserve"> </w:t>
      </w:r>
      <w:proofErr w:type="spellStart"/>
      <w:r w:rsidR="00AA42D3" w:rsidRPr="00AA42D3">
        <w:rPr>
          <w:rFonts w:ascii="Times New Roman" w:hAnsi="Times New Roman" w:cs="Times New Roman" w:hint="eastAsia"/>
          <w:i/>
          <w:sz w:val="24"/>
          <w:szCs w:val="24"/>
        </w:rPr>
        <w:t>r</w:t>
      </w:r>
      <w:r w:rsidR="00AA42D3" w:rsidRPr="00AA42D3">
        <w:rPr>
          <w:rFonts w:ascii="Times New Roman" w:hAnsi="Times New Roman" w:cs="Times New Roman" w:hint="eastAsia"/>
          <w:i/>
          <w:sz w:val="24"/>
          <w:szCs w:val="24"/>
          <w:vertAlign w:val="subscript"/>
        </w:rPr>
        <w:t>ij</w:t>
      </w:r>
      <w:proofErr w:type="spellEnd"/>
      <w:r w:rsidR="00AA42D3">
        <w:rPr>
          <w:rFonts w:ascii="Times New Roman" w:hAnsi="Times New Roman" w:cs="Times New Roman" w:hint="eastAsia"/>
          <w:sz w:val="24"/>
          <w:szCs w:val="24"/>
        </w:rPr>
        <w:t xml:space="preserve">, </w:t>
      </w:r>
      <w:r w:rsidR="00A53BF9">
        <w:rPr>
          <w:rFonts w:ascii="Times New Roman" w:hAnsi="Times New Roman" w:cs="Times New Roman"/>
          <w:sz w:val="24"/>
          <w:szCs w:val="24"/>
        </w:rPr>
        <w:t>wa</w:t>
      </w:r>
      <w:r w:rsidR="00262D26" w:rsidRPr="00CC7E95">
        <w:rPr>
          <w:rFonts w:ascii="Times New Roman" w:hAnsi="Times New Roman" w:cs="Times New Roman"/>
          <w:sz w:val="24"/>
          <w:szCs w:val="24"/>
        </w:rPr>
        <w:t xml:space="preserve">s </w:t>
      </w:r>
      <w:r w:rsidR="00262D26">
        <w:rPr>
          <w:rFonts w:ascii="Times New Roman" w:hAnsi="Times New Roman" w:cs="Times New Roman" w:hint="eastAsia"/>
          <w:sz w:val="24"/>
          <w:szCs w:val="24"/>
        </w:rPr>
        <w:t>select</w:t>
      </w:r>
      <w:r w:rsidR="00AA42D3">
        <w:rPr>
          <w:rFonts w:ascii="Times New Roman" w:hAnsi="Times New Roman" w:cs="Times New Roman"/>
          <w:sz w:val="24"/>
          <w:szCs w:val="24"/>
        </w:rPr>
        <w:t xml:space="preserve">ed to </w:t>
      </w:r>
      <w:r w:rsidR="00AA42D3">
        <w:rPr>
          <w:rFonts w:ascii="Times New Roman" w:hAnsi="Times New Roman" w:cs="Times New Roman" w:hint="eastAsia"/>
          <w:sz w:val="24"/>
          <w:szCs w:val="24"/>
        </w:rPr>
        <w:t>measure</w:t>
      </w:r>
      <w:r w:rsidR="00AA42D3">
        <w:rPr>
          <w:rFonts w:ascii="Times New Roman" w:hAnsi="Times New Roman" w:cs="Times New Roman"/>
          <w:sz w:val="24"/>
          <w:szCs w:val="24"/>
        </w:rPr>
        <w:t xml:space="preserve"> the co-expression</w:t>
      </w:r>
      <w:r w:rsidR="00AA42D3">
        <w:rPr>
          <w:rFonts w:ascii="Times New Roman" w:hAnsi="Times New Roman" w:cs="Times New Roman" w:hint="eastAsia"/>
          <w:sz w:val="24"/>
          <w:szCs w:val="24"/>
        </w:rPr>
        <w:t xml:space="preserve"> between genes </w:t>
      </w:r>
      <w:proofErr w:type="spellStart"/>
      <w:r w:rsidR="00AA42D3" w:rsidRPr="00AA42D3">
        <w:rPr>
          <w:rFonts w:ascii="Times New Roman" w:hAnsi="Times New Roman" w:cs="Times New Roman" w:hint="eastAsia"/>
          <w:i/>
          <w:sz w:val="24"/>
          <w:szCs w:val="24"/>
        </w:rPr>
        <w:t>i</w:t>
      </w:r>
      <w:proofErr w:type="spellEnd"/>
      <w:r w:rsidR="00AA42D3">
        <w:rPr>
          <w:rFonts w:ascii="Times New Roman" w:hAnsi="Times New Roman" w:cs="Times New Roman" w:hint="eastAsia"/>
          <w:sz w:val="24"/>
          <w:szCs w:val="24"/>
        </w:rPr>
        <w:t xml:space="preserve"> and </w:t>
      </w:r>
      <w:r w:rsidR="00AA42D3" w:rsidRPr="00AA42D3">
        <w:rPr>
          <w:rFonts w:ascii="Times New Roman" w:hAnsi="Times New Roman" w:cs="Times New Roman" w:hint="eastAsia"/>
          <w:i/>
          <w:sz w:val="24"/>
          <w:szCs w:val="24"/>
        </w:rPr>
        <w:t>j</w:t>
      </w:r>
      <w:r w:rsidR="00262D26" w:rsidRPr="00CC7E95">
        <w:rPr>
          <w:rFonts w:ascii="Times New Roman" w:hAnsi="Times New Roman" w:cs="Times New Roman"/>
          <w:sz w:val="24"/>
          <w:szCs w:val="24"/>
        </w:rPr>
        <w:t>.</w:t>
      </w:r>
    </w:p>
    <w:p w:rsidR="00AA42D3" w:rsidRDefault="002762E1" w:rsidP="00922BF8">
      <w:pPr>
        <w:ind w:firstLine="2970"/>
        <w:rPr>
          <w:rFonts w:ascii="Times New Roman" w:hAnsi="Times New Roman" w:cs="Times New Roman"/>
          <w:sz w:val="24"/>
          <w:szCs w:val="24"/>
        </w:rPr>
      </w:pPr>
      <m:oMath>
        <m:sSub>
          <m:sSubPr>
            <m:ctrlPr>
              <w:rPr>
                <w:rFonts w:ascii="Cambria Math" w:hAnsi="Cambria Math" w:cs="Times New Roman"/>
                <w:sz w:val="28"/>
                <w:szCs w:val="28"/>
              </w:rPr>
            </m:ctrlPr>
          </m:sSubPr>
          <m:e>
            <m:r>
              <m:rPr>
                <m:sty m:val="p"/>
              </m:rPr>
              <w:rPr>
                <w:rFonts w:ascii="Cambria Math" w:hAnsi="Cambria Math" w:cs="Times New Roman"/>
                <w:sz w:val="28"/>
                <w:szCs w:val="28"/>
              </w:rPr>
              <m:t>r</m:t>
            </m:r>
          </m:e>
          <m:sub>
            <m:r>
              <m:rPr>
                <m:sty m:val="p"/>
              </m:rPr>
              <w:rPr>
                <w:rFonts w:ascii="Cambria Math" w:hAnsi="Cambria Math" w:cs="Times New Roman"/>
                <w:sz w:val="28"/>
                <w:szCs w:val="28"/>
              </w:rPr>
              <m:t>ij</m:t>
            </m:r>
          </m:sub>
        </m:sSub>
        <m:r>
          <m:rPr>
            <m:sty m:val="p"/>
          </m:rPr>
          <w:rPr>
            <w:rFonts w:ascii="Cambria Math" w:hAnsi="Cambria Math" w:cs="Times New Roman"/>
            <w:sz w:val="28"/>
            <w:szCs w:val="28"/>
          </w:rPr>
          <m:t>=</m:t>
        </m:r>
        <m:f>
          <m:fPr>
            <m:ctrlPr>
              <w:rPr>
                <w:rFonts w:ascii="Cambria Math" w:hAnsi="Cambria Math" w:cs="Times New Roman"/>
                <w:sz w:val="28"/>
                <w:szCs w:val="28"/>
              </w:rPr>
            </m:ctrlPr>
          </m:fPr>
          <m:num>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i</m:t>
                        </m:r>
                      </m:sub>
                    </m:sSub>
                  </m:e>
                </m:d>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jk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j</m:t>
                        </m:r>
                      </m:sub>
                    </m:sSub>
                  </m:e>
                </m:d>
              </m:e>
            </m:nary>
          </m:num>
          <m:den>
            <m:rad>
              <m:radPr>
                <m:degHide m:val="1"/>
                <m:ctrlPr>
                  <w:rPr>
                    <w:rFonts w:ascii="Cambria Math" w:hAnsi="Cambria Math" w:cs="Times New Roman"/>
                    <w:sz w:val="28"/>
                    <w:szCs w:val="28"/>
                  </w:rPr>
                </m:ctrlPr>
              </m:radPr>
              <m:deg/>
              <m:e>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ik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i</m:t>
                                </m:r>
                              </m:sub>
                            </m:sSub>
                          </m:e>
                        </m:d>
                      </m:e>
                      <m:sup>
                        <m:r>
                          <m:rPr>
                            <m:sty m:val="p"/>
                          </m:rPr>
                          <w:rPr>
                            <w:rFonts w:ascii="Cambria Math" w:hAnsi="Cambria Math" w:cs="Times New Roman"/>
                            <w:sz w:val="28"/>
                            <w:szCs w:val="28"/>
                          </w:rPr>
                          <m:t>2</m:t>
                        </m:r>
                      </m:sup>
                    </m:sSup>
                  </m:e>
                </m:nary>
              </m:e>
            </m:rad>
            <m:rad>
              <m:radPr>
                <m:degHide m:val="1"/>
                <m:ctrlPr>
                  <w:rPr>
                    <w:rFonts w:ascii="Cambria Math" w:hAnsi="Cambria Math" w:cs="Times New Roman"/>
                    <w:sz w:val="28"/>
                    <w:szCs w:val="28"/>
                  </w:rPr>
                </m:ctrlPr>
              </m:radPr>
              <m:deg/>
              <m:e>
                <m:nary>
                  <m:naryPr>
                    <m:chr m:val="∑"/>
                    <m:limLoc m:val="subSup"/>
                    <m:ctrlPr>
                      <w:rPr>
                        <w:rFonts w:ascii="Cambria Math" w:hAnsi="Cambria Math" w:cs="Times New Roman"/>
                        <w:sz w:val="28"/>
                        <w:szCs w:val="28"/>
                      </w:rPr>
                    </m:ctrlPr>
                  </m:naryPr>
                  <m:sub>
                    <m:r>
                      <m:rPr>
                        <m:sty m:val="p"/>
                      </m:rPr>
                      <w:rPr>
                        <w:rFonts w:ascii="Cambria Math" w:hAnsi="Cambria Math" w:cs="Times New Roman"/>
                        <w:sz w:val="28"/>
                        <w:szCs w:val="28"/>
                      </w:rPr>
                      <m:t>k=1</m:t>
                    </m:r>
                  </m:sub>
                  <m:sup>
                    <m:r>
                      <m:rPr>
                        <m:sty m:val="p"/>
                      </m:rPr>
                      <w:rPr>
                        <w:rFonts w:ascii="Cambria Math" w:hAnsi="Cambria Math" w:cs="Times New Roman"/>
                        <w:sz w:val="28"/>
                        <w:szCs w:val="28"/>
                      </w:rPr>
                      <m:t>N</m:t>
                    </m:r>
                  </m:sup>
                  <m:e>
                    <m:sSup>
                      <m:sSupPr>
                        <m:ctrlPr>
                          <w:rPr>
                            <w:rFonts w:ascii="Cambria Math" w:hAnsi="Cambria Math" w:cs="Times New Roman"/>
                            <w:sz w:val="28"/>
                            <w:szCs w:val="28"/>
                          </w:rPr>
                        </m:ctrlPr>
                      </m:sSupPr>
                      <m:e>
                        <m:d>
                          <m:dPr>
                            <m:ctrlPr>
                              <w:rPr>
                                <w:rFonts w:ascii="Cambria Math" w:hAnsi="Cambria Math" w:cs="Times New Roman"/>
                                <w:sz w:val="28"/>
                                <w:szCs w:val="28"/>
                              </w:rPr>
                            </m:ctrlPr>
                          </m:dPr>
                          <m:e>
                            <m:sSub>
                              <m:sSubPr>
                                <m:ctrlPr>
                                  <w:rPr>
                                    <w:rFonts w:ascii="Cambria Math" w:hAnsi="Cambria Math" w:cs="Times New Roman"/>
                                    <w:sz w:val="28"/>
                                    <w:szCs w:val="28"/>
                                  </w:rPr>
                                </m:ctrlPr>
                              </m:sSubPr>
                              <m:e>
                                <m:r>
                                  <m:rPr>
                                    <m:sty m:val="p"/>
                                  </m:rPr>
                                  <w:rPr>
                                    <w:rFonts w:ascii="Cambria Math" w:hAnsi="Cambria Math" w:cs="Times New Roman"/>
                                    <w:sz w:val="28"/>
                                    <w:szCs w:val="28"/>
                                  </w:rPr>
                                  <m:t>x</m:t>
                                </m:r>
                              </m:e>
                              <m:sub>
                                <m:r>
                                  <m:rPr>
                                    <m:sty m:val="p"/>
                                  </m:rPr>
                                  <w:rPr>
                                    <w:rFonts w:ascii="Cambria Math" w:hAnsi="Cambria Math" w:cs="Times New Roman"/>
                                    <w:sz w:val="28"/>
                                    <w:szCs w:val="28"/>
                                  </w:rPr>
                                  <m:t>jk</m:t>
                                </m:r>
                              </m:sub>
                            </m:sSub>
                            <m:r>
                              <m:rPr>
                                <m:sty m:val="p"/>
                              </m:rPr>
                              <w:rPr>
                                <w:rFonts w:ascii="Cambria Math" w:hAnsi="Cambria Math" w:cs="Times New Roman"/>
                                <w:sz w:val="28"/>
                                <w:szCs w:val="28"/>
                              </w:rPr>
                              <m:t>-</m:t>
                            </m:r>
                            <m:sSub>
                              <m:sSubPr>
                                <m:ctrlPr>
                                  <w:rPr>
                                    <w:rFonts w:ascii="Cambria Math" w:hAnsi="Cambria Math" w:cs="Times New Roman"/>
                                    <w:sz w:val="28"/>
                                    <w:szCs w:val="28"/>
                                  </w:rPr>
                                </m:ctrlPr>
                              </m:sSubPr>
                              <m:e>
                                <m:acc>
                                  <m:accPr>
                                    <m:chr m:val="̅"/>
                                    <m:ctrlPr>
                                      <w:rPr>
                                        <w:rFonts w:ascii="Cambria Math" w:hAnsi="Cambria Math" w:cs="Times New Roman"/>
                                        <w:sz w:val="28"/>
                                        <w:szCs w:val="28"/>
                                      </w:rPr>
                                    </m:ctrlPr>
                                  </m:accPr>
                                  <m:e>
                                    <m:r>
                                      <m:rPr>
                                        <m:sty m:val="p"/>
                                      </m:rPr>
                                      <w:rPr>
                                        <w:rFonts w:ascii="Cambria Math" w:hAnsi="Cambria Math" w:cs="Times New Roman"/>
                                        <w:sz w:val="28"/>
                                        <w:szCs w:val="28"/>
                                      </w:rPr>
                                      <m:t>x</m:t>
                                    </m:r>
                                  </m:e>
                                </m:acc>
                              </m:e>
                              <m:sub>
                                <m:r>
                                  <m:rPr>
                                    <m:sty m:val="p"/>
                                  </m:rPr>
                                  <w:rPr>
                                    <w:rFonts w:ascii="Cambria Math" w:hAnsi="Cambria Math" w:cs="Times New Roman"/>
                                    <w:sz w:val="28"/>
                                    <w:szCs w:val="28"/>
                                  </w:rPr>
                                  <m:t>j</m:t>
                                </m:r>
                              </m:sub>
                            </m:sSub>
                          </m:e>
                        </m:d>
                      </m:e>
                      <m:sup>
                        <m:r>
                          <m:rPr>
                            <m:sty m:val="p"/>
                          </m:rPr>
                          <w:rPr>
                            <w:rFonts w:ascii="Cambria Math" w:hAnsi="Cambria Math" w:cs="Times New Roman"/>
                            <w:sz w:val="28"/>
                            <w:szCs w:val="28"/>
                          </w:rPr>
                          <m:t>2</m:t>
                        </m:r>
                      </m:sup>
                    </m:sSup>
                  </m:e>
                </m:nary>
              </m:e>
            </m:rad>
          </m:den>
        </m:f>
      </m:oMath>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r>
      <w:r w:rsidR="00922BF8">
        <w:rPr>
          <w:rFonts w:ascii="Times New Roman" w:hAnsi="Times New Roman" w:cs="Times New Roman" w:hint="eastAsia"/>
          <w:sz w:val="24"/>
          <w:szCs w:val="24"/>
        </w:rPr>
        <w:tab/>
        <w:t>(</w:t>
      </w:r>
      <w:r w:rsidR="004A378F">
        <w:rPr>
          <w:rFonts w:ascii="Times New Roman" w:hAnsi="Times New Roman" w:cs="Times New Roman" w:hint="eastAsia"/>
          <w:sz w:val="24"/>
          <w:szCs w:val="24"/>
        </w:rPr>
        <w:t>2</w:t>
      </w:r>
      <w:r w:rsidR="00922BF8">
        <w:rPr>
          <w:rFonts w:ascii="Times New Roman" w:hAnsi="Times New Roman" w:cs="Times New Roman" w:hint="eastAsia"/>
          <w:sz w:val="24"/>
          <w:szCs w:val="24"/>
        </w:rPr>
        <w:t>)</w:t>
      </w:r>
    </w:p>
    <w:p w:rsidR="007E6366" w:rsidRDefault="00922BF8" w:rsidP="00922BF8">
      <w:pPr>
        <w:rPr>
          <w:rFonts w:ascii="Times New Roman" w:hAnsi="Times New Roman" w:cs="Times New Roman"/>
          <w:sz w:val="24"/>
          <w:szCs w:val="24"/>
        </w:rPr>
      </w:pPr>
      <w:proofErr w:type="gramStart"/>
      <w:r>
        <w:rPr>
          <w:rFonts w:ascii="Times New Roman" w:hAnsi="Times New Roman" w:cs="Times New Roman" w:hint="eastAsia"/>
          <w:sz w:val="24"/>
          <w:szCs w:val="24"/>
        </w:rPr>
        <w:t>where</w:t>
      </w:r>
      <w:proofErr w:type="gramEnd"/>
      <w:r>
        <w:rPr>
          <w:rFonts w:ascii="Times New Roman" w:hAnsi="Times New Roman" w:cs="Times New Roman" w:hint="eastAsia"/>
          <w:sz w:val="24"/>
          <w:szCs w:val="24"/>
        </w:rPr>
        <w:t xml:space="preserve">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sub>
            <m:r>
              <m:rPr>
                <m:sty m:val="p"/>
              </m:rPr>
              <w:rPr>
                <w:rFonts w:ascii="Cambria Math" w:hAnsi="Cambria Math" w:cs="Times New Roman"/>
                <w:sz w:val="24"/>
                <w:szCs w:val="24"/>
              </w:rPr>
              <m:t>i</m:t>
            </m:r>
          </m:sub>
        </m:sSub>
        <m:r>
          <m:rPr>
            <m:sty m:val="p"/>
          </m:rPr>
          <w:rPr>
            <w:rFonts w:ascii="Cambria Math" w:hAnsi="Cambria Math" w:cs="Times New Roman"/>
            <w:sz w:val="24"/>
            <w:szCs w:val="24"/>
          </w:rPr>
          <m:t>=</m:t>
        </m:r>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k=1</m:t>
            </m:r>
          </m:sub>
          <m:sup>
            <m:r>
              <m:rPr>
                <m:sty m:val="p"/>
              </m:rPr>
              <w:rPr>
                <w:rFonts w:ascii="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ik</m:t>
                </m:r>
              </m:sub>
            </m:sSub>
            <m:r>
              <m:rPr>
                <m:sty m:val="p"/>
              </m:rPr>
              <w:rPr>
                <w:rFonts w:ascii="Cambria Math" w:hAnsi="Cambria Math" w:cs="Times New Roman"/>
                <w:sz w:val="24"/>
                <w:szCs w:val="24"/>
              </w:rPr>
              <m:t>/N</m:t>
            </m:r>
          </m:e>
        </m:nary>
      </m:oMath>
      <w:r>
        <w:rPr>
          <w:rFonts w:ascii="Times New Roman" w:hAnsi="Times New Roman" w:cs="Times New Roman" w:hint="eastAsia"/>
          <w:sz w:val="24"/>
          <w:szCs w:val="24"/>
        </w:rPr>
        <w:t xml:space="preserve"> and </w:t>
      </w:r>
      <m:oMath>
        <m:sSub>
          <m:sSubPr>
            <m:ctrlPr>
              <w:rPr>
                <w:rFonts w:ascii="Cambria Math" w:hAnsi="Cambria Math" w:cs="Times New Roman"/>
                <w:sz w:val="24"/>
                <w:szCs w:val="24"/>
              </w:rPr>
            </m:ctrlPr>
          </m:sSubPr>
          <m:e>
            <m:acc>
              <m:accPr>
                <m:chr m:val="̅"/>
                <m:ctrlPr>
                  <w:rPr>
                    <w:rFonts w:ascii="Cambria Math" w:hAnsi="Cambria Math" w:cs="Times New Roman"/>
                    <w:sz w:val="24"/>
                    <w:szCs w:val="24"/>
                  </w:rPr>
                </m:ctrlPr>
              </m:accPr>
              <m:e>
                <m:r>
                  <m:rPr>
                    <m:sty m:val="p"/>
                  </m:rPr>
                  <w:rPr>
                    <w:rFonts w:ascii="Cambria Math" w:hAnsi="Cambria Math" w:cs="Times New Roman"/>
                    <w:sz w:val="24"/>
                    <w:szCs w:val="24"/>
                  </w:rPr>
                  <m:t>x</m:t>
                </m:r>
              </m:e>
            </m:acc>
          </m:e>
          <m:sub>
            <m:r>
              <m:rPr>
                <m:sty m:val="p"/>
              </m:rPr>
              <w:rPr>
                <w:rFonts w:ascii="Cambria Math" w:hAnsi="Cambria Math" w:cs="Times New Roman"/>
                <w:sz w:val="24"/>
                <w:szCs w:val="24"/>
              </w:rPr>
              <m:t>j</m:t>
            </m:r>
          </m:sub>
        </m:sSub>
        <m:r>
          <m:rPr>
            <m:sty m:val="p"/>
          </m:rPr>
          <w:rPr>
            <w:rFonts w:ascii="Cambria Math" w:hAnsi="Cambria Math" w:cs="Times New Roman"/>
            <w:sz w:val="24"/>
            <w:szCs w:val="24"/>
          </w:rPr>
          <m:t>=</m:t>
        </m:r>
        <m:nary>
          <m:naryPr>
            <m:chr m:val="∑"/>
            <m:limLoc m:val="subSup"/>
            <m:ctrlPr>
              <w:rPr>
                <w:rFonts w:ascii="Cambria Math" w:hAnsi="Cambria Math" w:cs="Times New Roman"/>
                <w:sz w:val="24"/>
                <w:szCs w:val="24"/>
              </w:rPr>
            </m:ctrlPr>
          </m:naryPr>
          <m:sub>
            <m:r>
              <m:rPr>
                <m:sty m:val="p"/>
              </m:rPr>
              <w:rPr>
                <w:rFonts w:ascii="Cambria Math" w:hAnsi="Cambria Math" w:cs="Times New Roman"/>
                <w:sz w:val="24"/>
                <w:szCs w:val="24"/>
              </w:rPr>
              <m:t>k=1</m:t>
            </m:r>
          </m:sub>
          <m:sup>
            <m:r>
              <m:rPr>
                <m:sty m:val="p"/>
              </m:rPr>
              <w:rPr>
                <w:rFonts w:ascii="Cambria Math" w:hAnsi="Cambria Math" w:cs="Times New Roman"/>
                <w:sz w:val="24"/>
                <w:szCs w:val="24"/>
              </w:rPr>
              <m:t>N</m:t>
            </m:r>
          </m:sup>
          <m:e>
            <m:sSub>
              <m:sSubPr>
                <m:ctrlPr>
                  <w:rPr>
                    <w:rFonts w:ascii="Cambria Math" w:hAnsi="Cambria Math" w:cs="Times New Roman"/>
                    <w:sz w:val="24"/>
                    <w:szCs w:val="24"/>
                  </w:rPr>
                </m:ctrlPr>
              </m:sSubPr>
              <m:e>
                <m:r>
                  <m:rPr>
                    <m:sty m:val="p"/>
                  </m:rPr>
                  <w:rPr>
                    <w:rFonts w:ascii="Cambria Math" w:hAnsi="Cambria Math" w:cs="Times New Roman"/>
                    <w:sz w:val="24"/>
                    <w:szCs w:val="24"/>
                  </w:rPr>
                  <m:t>x</m:t>
                </m:r>
              </m:e>
              <m:sub>
                <m:r>
                  <m:rPr>
                    <m:sty m:val="p"/>
                  </m:rPr>
                  <w:rPr>
                    <w:rFonts w:ascii="Cambria Math" w:hAnsi="Cambria Math" w:cs="Times New Roman"/>
                    <w:sz w:val="24"/>
                    <w:szCs w:val="24"/>
                  </w:rPr>
                  <m:t>jk</m:t>
                </m:r>
              </m:sub>
            </m:sSub>
            <m:r>
              <m:rPr>
                <m:sty m:val="p"/>
              </m:rPr>
              <w:rPr>
                <w:rFonts w:ascii="Cambria Math" w:hAnsi="Cambria Math" w:cs="Times New Roman"/>
                <w:sz w:val="24"/>
                <w:szCs w:val="24"/>
              </w:rPr>
              <m:t>/N</m:t>
            </m:r>
          </m:e>
        </m:nary>
      </m:oMath>
      <w:r w:rsidR="004A378F">
        <w:rPr>
          <w:rFonts w:ascii="Times New Roman" w:hAnsi="Times New Roman" w:cs="Times New Roman" w:hint="eastAsia"/>
          <w:sz w:val="24"/>
          <w:szCs w:val="24"/>
        </w:rPr>
        <w:t xml:space="preserve"> represent the mean expression levels of genes </w:t>
      </w:r>
      <w:proofErr w:type="spellStart"/>
      <w:r w:rsidR="004A378F" w:rsidRPr="004A378F">
        <w:rPr>
          <w:rFonts w:ascii="Times New Roman" w:hAnsi="Times New Roman" w:cs="Times New Roman" w:hint="eastAsia"/>
          <w:i/>
          <w:sz w:val="24"/>
          <w:szCs w:val="24"/>
        </w:rPr>
        <w:t>i</w:t>
      </w:r>
      <w:proofErr w:type="spellEnd"/>
      <w:r w:rsidR="004A378F">
        <w:rPr>
          <w:rFonts w:ascii="Times New Roman" w:hAnsi="Times New Roman" w:cs="Times New Roman" w:hint="eastAsia"/>
          <w:sz w:val="24"/>
          <w:szCs w:val="24"/>
        </w:rPr>
        <w:t xml:space="preserve"> and </w:t>
      </w:r>
      <w:r w:rsidR="004A378F" w:rsidRPr="004A378F">
        <w:rPr>
          <w:rFonts w:ascii="Times New Roman" w:hAnsi="Times New Roman" w:cs="Times New Roman" w:hint="eastAsia"/>
          <w:i/>
          <w:sz w:val="24"/>
          <w:szCs w:val="24"/>
        </w:rPr>
        <w:t>j</w:t>
      </w:r>
      <w:r w:rsidR="004A378F">
        <w:rPr>
          <w:rFonts w:ascii="Times New Roman" w:hAnsi="Times New Roman" w:cs="Times New Roman" w:hint="eastAsia"/>
          <w:sz w:val="24"/>
          <w:szCs w:val="24"/>
        </w:rPr>
        <w:t xml:space="preserve"> respectively</w:t>
      </w:r>
      <w:r>
        <w:rPr>
          <w:rFonts w:ascii="Times New Roman" w:hAnsi="Times New Roman" w:cs="Times New Roman" w:hint="eastAsia"/>
          <w:sz w:val="24"/>
          <w:szCs w:val="24"/>
        </w:rPr>
        <w:t>.</w:t>
      </w:r>
      <w:r w:rsidR="00645F44">
        <w:rPr>
          <w:rFonts w:ascii="Times New Roman" w:hAnsi="Times New Roman" w:cs="Times New Roman" w:hint="eastAsia"/>
          <w:sz w:val="24"/>
          <w:szCs w:val="24"/>
        </w:rPr>
        <w:t xml:space="preserve"> Considering all possible gene pairs,</w:t>
      </w:r>
      <w:r w:rsidR="00262D26" w:rsidRPr="00CC7E95">
        <w:rPr>
          <w:rFonts w:ascii="Times New Roman" w:hAnsi="Times New Roman" w:cs="Times New Roman"/>
          <w:sz w:val="24"/>
          <w:szCs w:val="24"/>
        </w:rPr>
        <w:t xml:space="preserve"> </w:t>
      </w:r>
      <w:r w:rsidR="00645F44" w:rsidRPr="00CC7E95">
        <w:rPr>
          <w:rFonts w:ascii="Times New Roman" w:hAnsi="Times New Roman" w:cs="Times New Roman"/>
          <w:sz w:val="24"/>
          <w:szCs w:val="24"/>
        </w:rPr>
        <w:t>M</w:t>
      </w:r>
      <w:proofErr w:type="gramStart"/>
      <w:r w:rsidR="00F7138D">
        <w:rPr>
          <w:rFonts w:ascii="Times New Roman" w:hAnsi="Times New Roman" w:cs="Times New Roman"/>
          <w:sz w:val="24"/>
          <w:szCs w:val="24"/>
        </w:rPr>
        <w:t>×</w:t>
      </w:r>
      <w:r w:rsidR="00645F44" w:rsidRPr="00CC7E95">
        <w:rPr>
          <w:rFonts w:ascii="Times New Roman" w:hAnsi="Times New Roman" w:cs="Times New Roman"/>
          <w:sz w:val="24"/>
          <w:szCs w:val="24"/>
        </w:rPr>
        <w:t>(</w:t>
      </w:r>
      <w:proofErr w:type="gramEnd"/>
      <w:r w:rsidR="00645F44" w:rsidRPr="00CC7E95">
        <w:rPr>
          <w:rFonts w:ascii="Times New Roman" w:hAnsi="Times New Roman" w:cs="Times New Roman"/>
          <w:sz w:val="24"/>
          <w:szCs w:val="24"/>
        </w:rPr>
        <w:t>M-1)/2</w:t>
      </w:r>
      <w:r w:rsidR="00645F44">
        <w:rPr>
          <w:rFonts w:ascii="Times New Roman" w:hAnsi="Times New Roman" w:cs="Times New Roman" w:hint="eastAsia"/>
          <w:sz w:val="24"/>
          <w:szCs w:val="24"/>
        </w:rPr>
        <w:t xml:space="preserve"> correlation coefficients</w:t>
      </w:r>
      <w:r w:rsidR="00262D26" w:rsidRPr="00CC7E95">
        <w:rPr>
          <w:rFonts w:ascii="Times New Roman" w:hAnsi="Times New Roman" w:cs="Times New Roman"/>
          <w:sz w:val="24"/>
          <w:szCs w:val="24"/>
        </w:rPr>
        <w:t xml:space="preserve"> </w:t>
      </w:r>
      <w:r w:rsidR="00645F44">
        <w:rPr>
          <w:rFonts w:ascii="Times New Roman" w:hAnsi="Times New Roman" w:cs="Times New Roman" w:hint="eastAsia"/>
          <w:sz w:val="24"/>
          <w:szCs w:val="24"/>
        </w:rPr>
        <w:t>are calculated</w:t>
      </w:r>
      <w:r w:rsidR="00262D26" w:rsidRPr="00CC7E95">
        <w:rPr>
          <w:rFonts w:ascii="Times New Roman" w:hAnsi="Times New Roman" w:cs="Times New Roman"/>
          <w:sz w:val="24"/>
          <w:szCs w:val="24"/>
        </w:rPr>
        <w:t>. For</w:t>
      </w:r>
      <w:r w:rsidR="004932FB">
        <w:rPr>
          <w:rFonts w:ascii="Times New Roman" w:hAnsi="Times New Roman" w:cs="Times New Roman"/>
          <w:sz w:val="24"/>
          <w:szCs w:val="24"/>
        </w:rPr>
        <w:t xml:space="preserve"> example,</w:t>
      </w:r>
      <w:r w:rsidR="00262D26" w:rsidRPr="00CC7E95">
        <w:rPr>
          <w:rFonts w:ascii="Times New Roman" w:hAnsi="Times New Roman" w:cs="Times New Roman"/>
          <w:sz w:val="24"/>
          <w:szCs w:val="24"/>
        </w:rPr>
        <w:t xml:space="preserve"> </w:t>
      </w:r>
      <w:r w:rsidR="004932FB">
        <w:rPr>
          <w:rFonts w:ascii="Times New Roman" w:hAnsi="Times New Roman" w:cs="Times New Roman"/>
          <w:sz w:val="24"/>
          <w:szCs w:val="24"/>
        </w:rPr>
        <w:t>in a study</w:t>
      </w:r>
      <w:r w:rsidR="00262D26" w:rsidRPr="00CC7E95">
        <w:rPr>
          <w:rFonts w:ascii="Times New Roman" w:hAnsi="Times New Roman" w:cs="Times New Roman"/>
          <w:sz w:val="24"/>
          <w:szCs w:val="24"/>
        </w:rPr>
        <w:t xml:space="preserve"> considering 20,000 genes, </w:t>
      </w:r>
      <w:r w:rsidR="00645F44">
        <w:rPr>
          <w:rFonts w:ascii="Times New Roman" w:hAnsi="Times New Roman" w:cs="Times New Roman" w:hint="eastAsia"/>
          <w:sz w:val="24"/>
          <w:szCs w:val="24"/>
        </w:rPr>
        <w:t xml:space="preserve">the calculation of </w:t>
      </w:r>
      <w:r w:rsidR="00262D26" w:rsidRPr="00CC7E95">
        <w:rPr>
          <w:rFonts w:ascii="Times New Roman" w:hAnsi="Times New Roman" w:cs="Times New Roman"/>
          <w:sz w:val="24"/>
          <w:szCs w:val="24"/>
        </w:rPr>
        <w:t>199.99</w:t>
      </w:r>
      <w:r w:rsidR="00645F44">
        <w:rPr>
          <w:rFonts w:ascii="Times New Roman" w:hAnsi="Times New Roman" w:cs="Times New Roman" w:hint="eastAsia"/>
          <w:sz w:val="24"/>
          <w:szCs w:val="24"/>
        </w:rPr>
        <w:t>x10</w:t>
      </w:r>
      <w:r w:rsidR="00645F44" w:rsidRPr="00645F44">
        <w:rPr>
          <w:rFonts w:ascii="Times New Roman" w:hAnsi="Times New Roman" w:cs="Times New Roman" w:hint="eastAsia"/>
          <w:sz w:val="24"/>
          <w:szCs w:val="24"/>
          <w:vertAlign w:val="superscript"/>
        </w:rPr>
        <w:t>6</w:t>
      </w:r>
      <w:r w:rsidR="00262D26" w:rsidRPr="00CC7E95">
        <w:rPr>
          <w:rFonts w:ascii="Times New Roman" w:hAnsi="Times New Roman" w:cs="Times New Roman"/>
          <w:sz w:val="24"/>
          <w:szCs w:val="24"/>
        </w:rPr>
        <w:t xml:space="preserve"> co-expression levels will be </w:t>
      </w:r>
      <w:r w:rsidR="00645F44">
        <w:rPr>
          <w:rFonts w:ascii="Times New Roman" w:hAnsi="Times New Roman" w:cs="Times New Roman" w:hint="eastAsia"/>
          <w:sz w:val="24"/>
          <w:szCs w:val="24"/>
        </w:rPr>
        <w:t>requir</w:t>
      </w:r>
      <w:r w:rsidR="00262D26" w:rsidRPr="00CC7E95">
        <w:rPr>
          <w:rFonts w:ascii="Times New Roman" w:hAnsi="Times New Roman" w:cs="Times New Roman"/>
          <w:sz w:val="24"/>
          <w:szCs w:val="24"/>
        </w:rPr>
        <w:t>ed. Sorting and bin counting of such a huge number of co-expression levels make a big challenge in computational load and memory to computi</w:t>
      </w:r>
      <w:r w:rsidR="00645F44">
        <w:rPr>
          <w:rFonts w:ascii="Times New Roman" w:hAnsi="Times New Roman" w:cs="Times New Roman"/>
          <w:sz w:val="24"/>
          <w:szCs w:val="24"/>
        </w:rPr>
        <w:t>ng facilities.</w:t>
      </w:r>
    </w:p>
    <w:p w:rsidR="007E6366" w:rsidRPr="00645F44" w:rsidRDefault="007E6366" w:rsidP="007E6366">
      <w:pPr>
        <w:rPr>
          <w:rFonts w:ascii="Times New Roman" w:hAnsi="Times New Roman" w:cs="Times New Roman"/>
          <w:sz w:val="24"/>
          <w:szCs w:val="24"/>
        </w:rPr>
      </w:pPr>
    </w:p>
    <w:p w:rsidR="001E040E" w:rsidRDefault="007E6366"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 xml:space="preserve">Traditional </w:t>
      </w:r>
      <w:r w:rsidR="003404AC">
        <w:rPr>
          <w:rFonts w:ascii="Times New Roman" w:hAnsi="Times New Roman" w:cs="Times New Roman" w:hint="eastAsia"/>
          <w:sz w:val="24"/>
          <w:szCs w:val="24"/>
        </w:rPr>
        <w:t xml:space="preserve">pair-wise </w:t>
      </w:r>
      <w:r>
        <w:rPr>
          <w:rFonts w:ascii="Times New Roman" w:hAnsi="Times New Roman" w:cs="Times New Roman" w:hint="eastAsia"/>
          <w:sz w:val="24"/>
          <w:szCs w:val="24"/>
        </w:rPr>
        <w:t>classification approach</w:t>
      </w:r>
    </w:p>
    <w:p w:rsidR="007E6366" w:rsidRPr="003404AC" w:rsidRDefault="007E6366" w:rsidP="007E6366">
      <w:pPr>
        <w:rPr>
          <w:rFonts w:ascii="Times New Roman" w:hAnsi="Times New Roman" w:cs="Times New Roman"/>
          <w:sz w:val="24"/>
          <w:szCs w:val="24"/>
        </w:rPr>
      </w:pPr>
    </w:p>
    <w:p w:rsidR="00183813" w:rsidRDefault="00D174FA" w:rsidP="00262D26">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Testing for non-zero correlations </w:t>
      </w:r>
      <w:r w:rsidR="006F0A70">
        <w:rPr>
          <w:rFonts w:ascii="Times New Roman" w:hAnsi="Times New Roman" w:cs="Times New Roman"/>
          <w:sz w:val="24"/>
          <w:szCs w:val="24"/>
        </w:rPr>
        <w:t>is</w:t>
      </w:r>
      <w:r>
        <w:rPr>
          <w:rFonts w:ascii="Times New Roman" w:hAnsi="Times New Roman" w:cs="Times New Roman"/>
          <w:sz w:val="24"/>
          <w:szCs w:val="24"/>
        </w:rPr>
        <w:t xml:space="preserve"> t</w:t>
      </w:r>
      <w:r w:rsidR="002A1779">
        <w:rPr>
          <w:rFonts w:ascii="Times New Roman" w:hAnsi="Times New Roman" w:cs="Times New Roman" w:hint="eastAsia"/>
          <w:sz w:val="24"/>
          <w:szCs w:val="24"/>
        </w:rPr>
        <w:t>raditional classification approach</w:t>
      </w:r>
      <w:r>
        <w:rPr>
          <w:rFonts w:ascii="Times New Roman" w:hAnsi="Times New Roman" w:cs="Times New Roman"/>
          <w:sz w:val="24"/>
          <w:szCs w:val="24"/>
        </w:rPr>
        <w:t>es, in which</w:t>
      </w:r>
      <w:r w:rsidR="002A1779">
        <w:rPr>
          <w:rFonts w:ascii="Times New Roman" w:hAnsi="Times New Roman" w:cs="Times New Roman" w:hint="eastAsia"/>
          <w:sz w:val="24"/>
          <w:szCs w:val="24"/>
        </w:rPr>
        <w:t xml:space="preserve"> parametric statistical test</w:t>
      </w:r>
      <w:r>
        <w:rPr>
          <w:rFonts w:ascii="Times New Roman" w:hAnsi="Times New Roman" w:cs="Times New Roman"/>
          <w:sz w:val="24"/>
          <w:szCs w:val="24"/>
        </w:rPr>
        <w:t>s are performed</w:t>
      </w:r>
      <w:r w:rsidR="002A1779">
        <w:rPr>
          <w:rFonts w:ascii="Times New Roman" w:hAnsi="Times New Roman" w:cs="Times New Roman" w:hint="eastAsia"/>
          <w:sz w:val="24"/>
          <w:szCs w:val="24"/>
        </w:rPr>
        <w:t xml:space="preserve"> to gene pairs </w:t>
      </w:r>
      <w:r>
        <w:rPr>
          <w:rFonts w:ascii="Times New Roman" w:hAnsi="Times New Roman" w:cs="Times New Roman"/>
          <w:sz w:val="24"/>
          <w:szCs w:val="24"/>
        </w:rPr>
        <w:t>individually</w:t>
      </w:r>
      <w:r w:rsidR="002A1779">
        <w:rPr>
          <w:rFonts w:ascii="Times New Roman" w:hAnsi="Times New Roman" w:cs="Times New Roman" w:hint="eastAsia"/>
          <w:sz w:val="24"/>
          <w:szCs w:val="24"/>
        </w:rPr>
        <w:t xml:space="preserve"> </w:t>
      </w:r>
      <w:r>
        <w:rPr>
          <w:rFonts w:ascii="Times New Roman" w:hAnsi="Times New Roman" w:cs="Times New Roman"/>
          <w:sz w:val="24"/>
          <w:szCs w:val="24"/>
        </w:rPr>
        <w:t>against</w:t>
      </w:r>
      <w:r>
        <w:rPr>
          <w:rFonts w:ascii="Times New Roman" w:hAnsi="Times New Roman" w:cs="Times New Roman" w:hint="eastAsia"/>
          <w:sz w:val="24"/>
          <w:szCs w:val="24"/>
        </w:rPr>
        <w:t xml:space="preserve"> </w:t>
      </w:r>
      <w:r w:rsidR="006F0A70">
        <w:rPr>
          <w:rFonts w:ascii="Times New Roman" w:hAnsi="Times New Roman" w:cs="Times New Roman"/>
          <w:sz w:val="24"/>
          <w:szCs w:val="24"/>
        </w:rPr>
        <w:t xml:space="preserve">a </w:t>
      </w:r>
      <w:r>
        <w:rPr>
          <w:rFonts w:ascii="Times New Roman" w:hAnsi="Times New Roman" w:cs="Times New Roman" w:hint="eastAsia"/>
          <w:sz w:val="24"/>
          <w:szCs w:val="24"/>
        </w:rPr>
        <w:t>predefined</w:t>
      </w:r>
      <w:r w:rsidR="002A1779">
        <w:rPr>
          <w:rFonts w:ascii="Times New Roman" w:hAnsi="Times New Roman" w:cs="Times New Roman" w:hint="eastAsia"/>
          <w:sz w:val="24"/>
          <w:szCs w:val="24"/>
        </w:rPr>
        <w:t xml:space="preserve"> </w:t>
      </w:r>
      <w:r w:rsidR="00183813">
        <w:rPr>
          <w:rFonts w:ascii="Times New Roman" w:hAnsi="Times New Roman" w:cs="Times New Roman"/>
          <w:sz w:val="24"/>
          <w:szCs w:val="24"/>
        </w:rPr>
        <w:t>significance</w:t>
      </w:r>
      <w:r w:rsidR="00183813">
        <w:rPr>
          <w:rFonts w:ascii="Times New Roman" w:hAnsi="Times New Roman" w:cs="Times New Roman" w:hint="eastAsia"/>
          <w:sz w:val="24"/>
          <w:szCs w:val="24"/>
        </w:rPr>
        <w:t xml:space="preserve"> </w:t>
      </w:r>
      <w:r w:rsidR="002A1779">
        <w:rPr>
          <w:rFonts w:ascii="Times New Roman" w:hAnsi="Times New Roman" w:cs="Times New Roman" w:hint="eastAsia"/>
          <w:sz w:val="24"/>
          <w:szCs w:val="24"/>
        </w:rPr>
        <w:t>threshold.</w:t>
      </w:r>
      <w:r w:rsidR="00055F3F">
        <w:rPr>
          <w:rFonts w:ascii="Times New Roman" w:hAnsi="Times New Roman" w:cs="Times New Roman" w:hint="eastAsia"/>
          <w:sz w:val="24"/>
          <w:szCs w:val="24"/>
        </w:rPr>
        <w:t xml:space="preserve"> T</w:t>
      </w:r>
      <w:r w:rsidR="00183813">
        <w:rPr>
          <w:rFonts w:ascii="Times New Roman" w:hAnsi="Times New Roman" w:cs="Times New Roman"/>
          <w:sz w:val="24"/>
          <w:szCs w:val="24"/>
        </w:rPr>
        <w:t>o test for non-zero correlation, t</w:t>
      </w:r>
      <w:r w:rsidR="00055F3F">
        <w:rPr>
          <w:rFonts w:ascii="Times New Roman" w:hAnsi="Times New Roman" w:cs="Times New Roman" w:hint="eastAsia"/>
          <w:sz w:val="24"/>
          <w:szCs w:val="24"/>
        </w:rPr>
        <w:t xml:space="preserve">he correlation coefficient, </w:t>
      </w:r>
      <w:r w:rsidR="00055F3F" w:rsidRPr="00055F3F">
        <w:rPr>
          <w:rFonts w:ascii="Times New Roman" w:hAnsi="Times New Roman" w:cs="Times New Roman" w:hint="eastAsia"/>
          <w:i/>
          <w:sz w:val="24"/>
          <w:szCs w:val="24"/>
        </w:rPr>
        <w:t>r</w:t>
      </w:r>
      <w:r w:rsidR="00055F3F">
        <w:rPr>
          <w:rFonts w:ascii="Times New Roman" w:hAnsi="Times New Roman" w:cs="Times New Roman" w:hint="eastAsia"/>
          <w:sz w:val="24"/>
          <w:szCs w:val="24"/>
        </w:rPr>
        <w:t xml:space="preserve">, </w:t>
      </w:r>
      <w:r w:rsidR="00183813">
        <w:rPr>
          <w:rFonts w:ascii="Times New Roman" w:hAnsi="Times New Roman" w:cs="Times New Roman"/>
          <w:sz w:val="24"/>
          <w:szCs w:val="24"/>
        </w:rPr>
        <w:t>wa</w:t>
      </w:r>
      <w:r w:rsidR="00055F3F">
        <w:rPr>
          <w:rFonts w:ascii="Times New Roman" w:hAnsi="Times New Roman" w:cs="Times New Roman" w:hint="eastAsia"/>
          <w:sz w:val="24"/>
          <w:szCs w:val="24"/>
        </w:rPr>
        <w:t xml:space="preserve">s transformed to the statistic </w:t>
      </w:r>
      <m:oMath>
        <m:r>
          <m:rPr>
            <m:sty m:val="p"/>
          </m:rPr>
          <w:rPr>
            <w:rFonts w:ascii="Cambria Math" w:hAnsi="Cambria Math" w:cs="Times New Roman"/>
            <w:sz w:val="24"/>
            <w:szCs w:val="24"/>
          </w:rPr>
          <m:t>t=r</m:t>
        </m:r>
        <m:rad>
          <m:radPr>
            <m:degHide m:val="1"/>
            <m:ctrlPr>
              <w:rPr>
                <w:rFonts w:ascii="Cambria Math" w:hAnsi="Cambria Math" w:cs="Times New Roman"/>
                <w:sz w:val="24"/>
                <w:szCs w:val="24"/>
              </w:rPr>
            </m:ctrlPr>
          </m:radPr>
          <m:deg/>
          <m:e>
            <m:d>
              <m:dPr>
                <m:ctrlPr>
                  <w:rPr>
                    <w:rFonts w:ascii="Cambria Math" w:hAnsi="Cambria Math" w:cs="Times New Roman"/>
                    <w:sz w:val="24"/>
                    <w:szCs w:val="24"/>
                  </w:rPr>
                </m:ctrlPr>
              </m:dPr>
              <m:e>
                <m:r>
                  <m:rPr>
                    <m:sty m:val="p"/>
                  </m:rPr>
                  <w:rPr>
                    <w:rFonts w:ascii="Cambria Math" w:hAnsi="Cambria Math" w:cs="Times New Roman"/>
                    <w:sz w:val="24"/>
                    <w:szCs w:val="24"/>
                  </w:rPr>
                  <m:t>N-2</m:t>
                </m:r>
              </m:e>
            </m:d>
            <m:r>
              <m:rPr>
                <m:sty m:val="p"/>
              </m:rPr>
              <w:rPr>
                <w:rFonts w:ascii="Cambria Math" w:hAnsi="Cambria Math" w:cs="Times New Roman"/>
                <w:sz w:val="24"/>
                <w:szCs w:val="24"/>
              </w:rPr>
              <m:t>/</m:t>
            </m:r>
            <m:d>
              <m:dPr>
                <m:ctrlPr>
                  <w:rPr>
                    <w:rFonts w:ascii="Cambria Math" w:hAnsi="Cambria Math" w:cs="Times New Roman"/>
                    <w:sz w:val="24"/>
                    <w:szCs w:val="24"/>
                  </w:rPr>
                </m:ctrlPr>
              </m:dPr>
              <m:e>
                <m:r>
                  <m:rPr>
                    <m:sty m:val="p"/>
                  </m:rPr>
                  <w:rPr>
                    <w:rFonts w:ascii="Cambria Math" w:hAnsi="Cambria Math" w:cs="Times New Roman"/>
                    <w:sz w:val="24"/>
                    <w:szCs w:val="24"/>
                  </w:rPr>
                  <m:t>1-</m:t>
                </m:r>
                <m:sSup>
                  <m:sSupPr>
                    <m:ctrlPr>
                      <w:rPr>
                        <w:rFonts w:ascii="Cambria Math" w:hAnsi="Cambria Math" w:cs="Times New Roman"/>
                        <w:sz w:val="24"/>
                        <w:szCs w:val="24"/>
                      </w:rPr>
                    </m:ctrlPr>
                  </m:sSupPr>
                  <m:e>
                    <m:r>
                      <m:rPr>
                        <m:sty m:val="p"/>
                      </m:rPr>
                      <w:rPr>
                        <w:rFonts w:ascii="Cambria Math" w:hAnsi="Cambria Math" w:cs="Times New Roman"/>
                        <w:sz w:val="24"/>
                        <w:szCs w:val="24"/>
                      </w:rPr>
                      <m:t>r</m:t>
                    </m:r>
                  </m:e>
                  <m:sup>
                    <m:r>
                      <m:rPr>
                        <m:sty m:val="p"/>
                      </m:rPr>
                      <w:rPr>
                        <w:rFonts w:ascii="Cambria Math" w:hAnsi="Cambria Math" w:cs="Times New Roman"/>
                        <w:sz w:val="24"/>
                        <w:szCs w:val="24"/>
                      </w:rPr>
                      <m:t>2</m:t>
                    </m:r>
                  </m:sup>
                </m:sSup>
              </m:e>
            </m:d>
          </m:e>
        </m:rad>
      </m:oMath>
      <w:r w:rsidR="005937EB">
        <w:rPr>
          <w:rFonts w:ascii="Times New Roman" w:hAnsi="Times New Roman" w:cs="Times New Roman" w:hint="eastAsia"/>
          <w:sz w:val="24"/>
          <w:szCs w:val="24"/>
        </w:rPr>
        <w:t xml:space="preserve"> </w:t>
      </w:r>
      <w:r w:rsidR="00183813">
        <w:rPr>
          <w:rFonts w:ascii="Times New Roman" w:hAnsi="Times New Roman" w:cs="Times New Roman"/>
          <w:sz w:val="24"/>
          <w:szCs w:val="24"/>
        </w:rPr>
        <w:t xml:space="preserve">and </w:t>
      </w:r>
      <w:r w:rsidR="00055F3F">
        <w:rPr>
          <w:rFonts w:ascii="Times New Roman" w:hAnsi="Times New Roman" w:cs="Times New Roman" w:hint="eastAsia"/>
          <w:sz w:val="24"/>
          <w:szCs w:val="24"/>
        </w:rPr>
        <w:t>Student</w:t>
      </w:r>
      <w:r w:rsidR="00055F3F">
        <w:rPr>
          <w:rFonts w:ascii="Times New Roman" w:hAnsi="Times New Roman" w:cs="Times New Roman"/>
          <w:sz w:val="24"/>
          <w:szCs w:val="24"/>
        </w:rPr>
        <w:t>’</w:t>
      </w:r>
      <w:r w:rsidR="00183813">
        <w:rPr>
          <w:rFonts w:ascii="Times New Roman" w:hAnsi="Times New Roman" w:cs="Times New Roman" w:hint="eastAsia"/>
          <w:sz w:val="24"/>
          <w:szCs w:val="24"/>
        </w:rPr>
        <w:t xml:space="preserve">s t-test </w:t>
      </w:r>
      <w:r w:rsidR="00183813">
        <w:rPr>
          <w:rFonts w:ascii="Times New Roman" w:hAnsi="Times New Roman" w:cs="Times New Roman"/>
          <w:sz w:val="24"/>
          <w:szCs w:val="24"/>
        </w:rPr>
        <w:t>wa</w:t>
      </w:r>
      <w:r w:rsidR="00055F3F">
        <w:rPr>
          <w:rFonts w:ascii="Times New Roman" w:hAnsi="Times New Roman" w:cs="Times New Roman" w:hint="eastAsia"/>
          <w:sz w:val="24"/>
          <w:szCs w:val="24"/>
        </w:rPr>
        <w:t xml:space="preserve">s </w:t>
      </w:r>
      <w:r w:rsidR="00183813">
        <w:rPr>
          <w:rFonts w:ascii="Times New Roman" w:hAnsi="Times New Roman" w:cs="Times New Roman"/>
          <w:sz w:val="24"/>
          <w:szCs w:val="24"/>
        </w:rPr>
        <w:t>performe</w:t>
      </w:r>
      <w:r w:rsidR="00055F3F">
        <w:rPr>
          <w:rFonts w:ascii="Times New Roman" w:hAnsi="Times New Roman" w:cs="Times New Roman" w:hint="eastAsia"/>
          <w:sz w:val="24"/>
          <w:szCs w:val="24"/>
        </w:rPr>
        <w:t>d to assess the statisti</w:t>
      </w:r>
      <w:r w:rsidR="00183813">
        <w:rPr>
          <w:rFonts w:ascii="Times New Roman" w:hAnsi="Times New Roman" w:cs="Times New Roman" w:hint="eastAsia"/>
          <w:sz w:val="24"/>
          <w:szCs w:val="24"/>
        </w:rPr>
        <w:t>cal significance of correlation</w:t>
      </w:r>
      <w:r w:rsidR="00183813">
        <w:rPr>
          <w:rFonts w:ascii="Times New Roman" w:hAnsi="Times New Roman" w:cs="Times New Roman"/>
          <w:sz w:val="24"/>
          <w:szCs w:val="24"/>
        </w:rPr>
        <w:t>.</w:t>
      </w:r>
      <w:r w:rsidR="00055F3F">
        <w:rPr>
          <w:rFonts w:ascii="Times New Roman" w:hAnsi="Times New Roman" w:cs="Times New Roman" w:hint="eastAsia"/>
          <w:sz w:val="24"/>
          <w:szCs w:val="24"/>
        </w:rPr>
        <w:t xml:space="preserve"> </w:t>
      </w:r>
      <w:r w:rsidR="00183813">
        <w:rPr>
          <w:rFonts w:ascii="Times New Roman" w:hAnsi="Times New Roman" w:cs="Times New Roman"/>
          <w:sz w:val="24"/>
          <w:szCs w:val="24"/>
        </w:rPr>
        <w:t>T</w:t>
      </w:r>
      <w:r w:rsidR="00055F3F">
        <w:rPr>
          <w:rFonts w:ascii="Times New Roman" w:hAnsi="Times New Roman" w:cs="Times New Roman" w:hint="eastAsia"/>
          <w:sz w:val="24"/>
          <w:szCs w:val="24"/>
        </w:rPr>
        <w:t xml:space="preserve">he gene pairs </w:t>
      </w:r>
      <w:r w:rsidR="00183813">
        <w:rPr>
          <w:rFonts w:ascii="Times New Roman" w:hAnsi="Times New Roman" w:cs="Times New Roman"/>
          <w:sz w:val="24"/>
          <w:szCs w:val="24"/>
        </w:rPr>
        <w:t xml:space="preserve">were </w:t>
      </w:r>
      <w:r w:rsidR="00183813">
        <w:rPr>
          <w:rFonts w:ascii="Times New Roman" w:hAnsi="Times New Roman" w:cs="Times New Roman" w:hint="eastAsia"/>
          <w:sz w:val="24"/>
          <w:szCs w:val="24"/>
        </w:rPr>
        <w:t>classif</w:t>
      </w:r>
      <w:r w:rsidR="00183813">
        <w:rPr>
          <w:rFonts w:ascii="Times New Roman" w:hAnsi="Times New Roman" w:cs="Times New Roman"/>
          <w:sz w:val="24"/>
          <w:szCs w:val="24"/>
        </w:rPr>
        <w:t xml:space="preserve">ied </w:t>
      </w:r>
      <w:r w:rsidR="00055F3F">
        <w:rPr>
          <w:rFonts w:ascii="Times New Roman" w:hAnsi="Times New Roman" w:cs="Times New Roman" w:hint="eastAsia"/>
          <w:sz w:val="24"/>
          <w:szCs w:val="24"/>
        </w:rPr>
        <w:t xml:space="preserve">into </w:t>
      </w:r>
      <w:r w:rsidR="00055F3F">
        <w:rPr>
          <w:rFonts w:ascii="Times New Roman" w:hAnsi="Times New Roman" w:cs="Times New Roman" w:hint="eastAsia"/>
          <w:sz w:val="24"/>
          <w:szCs w:val="24"/>
        </w:rPr>
        <w:lastRenderedPageBreak/>
        <w:t xml:space="preserve">significantly and not significantly correlated </w:t>
      </w:r>
      <w:r w:rsidR="005937EB">
        <w:rPr>
          <w:rFonts w:ascii="Times New Roman" w:hAnsi="Times New Roman" w:cs="Times New Roman" w:hint="eastAsia"/>
          <w:sz w:val="24"/>
          <w:szCs w:val="24"/>
        </w:rPr>
        <w:t xml:space="preserve">by comparing the </w:t>
      </w:r>
      <w:r w:rsidR="005937EB" w:rsidRPr="005937EB">
        <w:rPr>
          <w:rFonts w:ascii="Times New Roman" w:hAnsi="Times New Roman" w:cs="Times New Roman" w:hint="eastAsia"/>
          <w:i/>
          <w:sz w:val="24"/>
          <w:szCs w:val="24"/>
        </w:rPr>
        <w:t>P</w:t>
      </w:r>
      <w:r w:rsidR="005937EB">
        <w:rPr>
          <w:rFonts w:ascii="Times New Roman" w:hAnsi="Times New Roman" w:cs="Times New Roman" w:hint="eastAsia"/>
          <w:sz w:val="24"/>
          <w:szCs w:val="24"/>
        </w:rPr>
        <w:t xml:space="preserve">-value with the </w:t>
      </w:r>
      <w:r w:rsidR="00D219DA">
        <w:rPr>
          <w:rFonts w:ascii="Times New Roman" w:hAnsi="Times New Roman" w:cs="Times New Roman" w:hint="eastAsia"/>
          <w:sz w:val="24"/>
          <w:szCs w:val="24"/>
        </w:rPr>
        <w:t>adjusted</w:t>
      </w:r>
      <w:r w:rsidR="005937EB">
        <w:rPr>
          <w:rFonts w:ascii="Times New Roman" w:hAnsi="Times New Roman" w:cs="Times New Roman" w:hint="eastAsia"/>
          <w:sz w:val="24"/>
          <w:szCs w:val="24"/>
        </w:rPr>
        <w:t xml:space="preserve"> </w:t>
      </w:r>
      <w:r w:rsidR="00D219DA">
        <w:rPr>
          <w:rFonts w:ascii="Times New Roman" w:hAnsi="Times New Roman" w:cs="Times New Roman"/>
          <w:sz w:val="24"/>
          <w:szCs w:val="24"/>
        </w:rPr>
        <w:t>significance</w:t>
      </w:r>
      <w:r w:rsidR="005937EB">
        <w:rPr>
          <w:rFonts w:ascii="Times New Roman" w:hAnsi="Times New Roman" w:cs="Times New Roman" w:hint="eastAsia"/>
          <w:sz w:val="24"/>
          <w:szCs w:val="24"/>
        </w:rPr>
        <w:t xml:space="preserve"> level</w:t>
      </w:r>
      <w:r w:rsidR="00183813">
        <w:rPr>
          <w:rFonts w:ascii="Times New Roman" w:hAnsi="Times New Roman" w:cs="Times New Roman"/>
          <w:sz w:val="24"/>
          <w:szCs w:val="24"/>
        </w:rPr>
        <w:t xml:space="preserve"> </w:t>
      </w:r>
      <w:r w:rsidR="00183813">
        <w:rPr>
          <w:rFonts w:ascii="Times New Roman" w:hAnsi="Times New Roman" w:cs="Times New Roman" w:hint="eastAsia"/>
          <w:sz w:val="24"/>
          <w:szCs w:val="24"/>
        </w:rPr>
        <w:t>[2</w:t>
      </w:r>
      <w:r w:rsidR="005541EC">
        <w:rPr>
          <w:rFonts w:ascii="Times New Roman" w:hAnsi="Times New Roman" w:cs="Times New Roman"/>
          <w:sz w:val="24"/>
          <w:szCs w:val="24"/>
        </w:rPr>
        <w:t>7</w:t>
      </w:r>
      <w:r w:rsidR="00183813">
        <w:rPr>
          <w:rFonts w:ascii="Times New Roman" w:hAnsi="Times New Roman" w:cs="Times New Roman" w:hint="eastAsia"/>
          <w:sz w:val="24"/>
          <w:szCs w:val="24"/>
        </w:rPr>
        <w:t>]</w:t>
      </w:r>
      <w:r w:rsidR="005937EB">
        <w:rPr>
          <w:rFonts w:ascii="Times New Roman" w:hAnsi="Times New Roman" w:cs="Times New Roman" w:hint="eastAsia"/>
          <w:sz w:val="24"/>
          <w:szCs w:val="24"/>
        </w:rPr>
        <w:t>.</w:t>
      </w:r>
      <w:r w:rsidR="00055F3F">
        <w:rPr>
          <w:rFonts w:ascii="Times New Roman" w:hAnsi="Times New Roman" w:cs="Times New Roman" w:hint="eastAsia"/>
          <w:sz w:val="24"/>
          <w:szCs w:val="24"/>
        </w:rPr>
        <w:t xml:space="preserve"> </w:t>
      </w:r>
      <w:r w:rsidR="00D97F36">
        <w:rPr>
          <w:rFonts w:ascii="Times New Roman" w:hAnsi="Times New Roman" w:cs="Times New Roman" w:hint="eastAsia"/>
          <w:sz w:val="24"/>
          <w:szCs w:val="24"/>
        </w:rPr>
        <w:t>The adjustment based on</w:t>
      </w:r>
      <w:r w:rsidR="002229AF">
        <w:rPr>
          <w:rFonts w:ascii="Times New Roman" w:hAnsi="Times New Roman" w:cs="Times New Roman" w:hint="eastAsia"/>
          <w:sz w:val="24"/>
          <w:szCs w:val="24"/>
        </w:rPr>
        <w:t xml:space="preserve"> the </w:t>
      </w:r>
      <w:proofErr w:type="spellStart"/>
      <w:r w:rsidR="002229AF">
        <w:rPr>
          <w:rFonts w:ascii="Times New Roman" w:hAnsi="Times New Roman" w:cs="Times New Roman" w:hint="eastAsia"/>
          <w:sz w:val="24"/>
          <w:szCs w:val="24"/>
        </w:rPr>
        <w:t>Bonferroni</w:t>
      </w:r>
      <w:proofErr w:type="spellEnd"/>
      <w:r w:rsidR="002229AF">
        <w:rPr>
          <w:rFonts w:ascii="Times New Roman" w:hAnsi="Times New Roman" w:cs="Times New Roman" w:hint="eastAsia"/>
          <w:sz w:val="24"/>
          <w:szCs w:val="24"/>
        </w:rPr>
        <w:t xml:space="preserve"> correction for multiple test</w:t>
      </w:r>
      <w:r w:rsidR="00D97F36">
        <w:rPr>
          <w:rFonts w:ascii="Times New Roman" w:hAnsi="Times New Roman" w:cs="Times New Roman" w:hint="eastAsia"/>
          <w:sz w:val="24"/>
          <w:szCs w:val="24"/>
        </w:rPr>
        <w:t xml:space="preserve">ing is to </w:t>
      </w:r>
      <w:r w:rsidR="00BA76D8">
        <w:rPr>
          <w:rFonts w:ascii="Times New Roman" w:hAnsi="Times New Roman" w:cs="Times New Roman"/>
          <w:sz w:val="24"/>
          <w:szCs w:val="24"/>
        </w:rPr>
        <w:t>divide the pre</w:t>
      </w:r>
      <w:r w:rsidR="00D219DA">
        <w:rPr>
          <w:rFonts w:ascii="Times New Roman" w:hAnsi="Times New Roman" w:cs="Times New Roman"/>
          <w:sz w:val="24"/>
          <w:szCs w:val="24"/>
        </w:rPr>
        <w:t>defined significance level,</w:t>
      </w:r>
      <w:r w:rsidR="002229AF" w:rsidRPr="00CC7E95">
        <w:rPr>
          <w:rFonts w:ascii="Times New Roman" w:hAnsi="Times New Roman" w:cs="Times New Roman"/>
          <w:sz w:val="24"/>
          <w:szCs w:val="24"/>
        </w:rPr>
        <w:t xml:space="preserve">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 </w:t>
      </w:r>
      <w:r w:rsidR="00D97F36">
        <w:rPr>
          <w:rFonts w:ascii="Times New Roman" w:hAnsi="Times New Roman" w:cs="Times New Roman" w:hint="eastAsia"/>
          <w:sz w:val="24"/>
          <w:szCs w:val="24"/>
        </w:rPr>
        <w:t>by</w:t>
      </w:r>
      <w:r w:rsidR="00D97F36" w:rsidRPr="00CC7E95">
        <w:rPr>
          <w:rFonts w:ascii="Times New Roman" w:hAnsi="Times New Roman" w:cs="Times New Roman"/>
          <w:sz w:val="24"/>
          <w:szCs w:val="24"/>
        </w:rPr>
        <w:t xml:space="preserve"> </w:t>
      </w:r>
      <w:r w:rsidR="00D97F36">
        <w:rPr>
          <w:rFonts w:ascii="Times New Roman" w:hAnsi="Times New Roman" w:cs="Times New Roman" w:hint="eastAsia"/>
          <w:sz w:val="24"/>
          <w:szCs w:val="24"/>
        </w:rPr>
        <w:t xml:space="preserve">the </w:t>
      </w:r>
      <w:r w:rsidR="00D219DA">
        <w:rPr>
          <w:rFonts w:ascii="Times New Roman" w:hAnsi="Times New Roman" w:cs="Times New Roman"/>
          <w:sz w:val="24"/>
          <w:szCs w:val="24"/>
        </w:rPr>
        <w:t xml:space="preserve">total </w:t>
      </w:r>
      <w:r w:rsidR="00D97F36">
        <w:rPr>
          <w:rFonts w:ascii="Times New Roman" w:hAnsi="Times New Roman" w:cs="Times New Roman" w:hint="eastAsia"/>
          <w:sz w:val="24"/>
          <w:szCs w:val="24"/>
        </w:rPr>
        <w:t>number of gene pairs</w:t>
      </w:r>
      <w:r w:rsidR="00D219DA">
        <w:rPr>
          <w:rFonts w:ascii="Times New Roman" w:hAnsi="Times New Roman" w:cs="Times New Roman"/>
          <w:sz w:val="24"/>
          <w:szCs w:val="24"/>
        </w:rPr>
        <w:t xml:space="preserve"> of interest</w:t>
      </w:r>
      <w:r w:rsidR="00183813">
        <w:rPr>
          <w:rFonts w:ascii="Times New Roman" w:hAnsi="Times New Roman" w:cs="Times New Roman"/>
          <w:sz w:val="24"/>
          <w:szCs w:val="24"/>
        </w:rPr>
        <w:t xml:space="preserve"> over two states</w:t>
      </w:r>
      <w:r w:rsidR="009A4525">
        <w:rPr>
          <w:rFonts w:ascii="Times New Roman" w:hAnsi="Times New Roman" w:cs="Times New Roman" w:hint="eastAsia"/>
          <w:sz w:val="24"/>
          <w:szCs w:val="24"/>
        </w:rPr>
        <w:t xml:space="preserve">, </w:t>
      </w:r>
      <w:r w:rsidR="00D219DA">
        <w:rPr>
          <w:rFonts w:ascii="Times New Roman" w:hAnsi="Times New Roman" w:cs="Times New Roman"/>
          <w:sz w:val="24"/>
          <w:szCs w:val="24"/>
        </w:rPr>
        <w:t>2</w:t>
      </w:r>
      <w:r w:rsidR="009A4525" w:rsidRPr="00560EE7">
        <w:rPr>
          <w:rFonts w:ascii="Times New Roman" w:hAnsi="Times New Roman" w:cs="Times New Roman" w:hint="eastAsia"/>
          <w:i/>
          <w:sz w:val="24"/>
          <w:szCs w:val="24"/>
        </w:rPr>
        <w:t>Q</w:t>
      </w:r>
      <w:r w:rsidR="00D219DA">
        <w:rPr>
          <w:rFonts w:ascii="Times New Roman" w:hAnsi="Times New Roman" w:cs="Times New Roman"/>
          <w:sz w:val="24"/>
          <w:szCs w:val="24"/>
        </w:rPr>
        <w:t xml:space="preserve"> =</w:t>
      </w:r>
      <w:r w:rsidR="00D97F36">
        <w:rPr>
          <w:rFonts w:ascii="Times New Roman" w:hAnsi="Times New Roman" w:cs="Times New Roman" w:hint="eastAsia"/>
          <w:sz w:val="24"/>
          <w:szCs w:val="24"/>
        </w:rPr>
        <w:t xml:space="preserve"> </w:t>
      </w:r>
      <w:r w:rsidR="00D97F36">
        <w:rPr>
          <w:rFonts w:ascii="Times New Roman" w:hAnsi="Times New Roman" w:cs="Times New Roman"/>
          <w:sz w:val="24"/>
          <w:szCs w:val="24"/>
        </w:rPr>
        <w:t>M</w:t>
      </w:r>
      <w:r w:rsidR="00624FAE">
        <w:rPr>
          <w:rFonts w:ascii="Times New Roman" w:hAnsi="Times New Roman" w:cs="Times New Roman"/>
          <w:sz w:val="24"/>
          <w:szCs w:val="24"/>
        </w:rPr>
        <w:t>×</w:t>
      </w:r>
      <w:r w:rsidR="00D97F36">
        <w:rPr>
          <w:rFonts w:ascii="Times New Roman" w:hAnsi="Times New Roman" w:cs="Times New Roman"/>
          <w:sz w:val="24"/>
          <w:szCs w:val="24"/>
        </w:rPr>
        <w:t>(M-1)</w:t>
      </w:r>
      <w:r w:rsidR="00D97F36">
        <w:rPr>
          <w:rFonts w:ascii="Times New Roman" w:hAnsi="Times New Roman" w:cs="Times New Roman" w:hint="eastAsia"/>
          <w:sz w:val="24"/>
          <w:szCs w:val="24"/>
        </w:rPr>
        <w:t xml:space="preserve"> </w:t>
      </w:r>
      <w:r w:rsidR="00410636">
        <w:rPr>
          <w:rFonts w:ascii="Times New Roman" w:hAnsi="Times New Roman" w:cs="Times New Roman" w:hint="eastAsia"/>
          <w:sz w:val="24"/>
          <w:szCs w:val="24"/>
        </w:rPr>
        <w:t>[</w:t>
      </w:r>
      <w:r w:rsidR="005541EC">
        <w:rPr>
          <w:rFonts w:ascii="Times New Roman" w:hAnsi="Times New Roman" w:cs="Times New Roman"/>
          <w:sz w:val="24"/>
          <w:szCs w:val="24"/>
        </w:rPr>
        <w:t>28</w:t>
      </w:r>
      <w:r w:rsidR="00410636">
        <w:rPr>
          <w:rFonts w:ascii="Times New Roman" w:hAnsi="Times New Roman" w:cs="Times New Roman" w:hint="eastAsia"/>
          <w:sz w:val="24"/>
          <w:szCs w:val="24"/>
        </w:rPr>
        <w:t>]</w:t>
      </w:r>
      <w:r w:rsidR="00262D26" w:rsidRPr="00CC7E95">
        <w:rPr>
          <w:rFonts w:ascii="Times New Roman" w:hAnsi="Times New Roman" w:cs="Times New Roman"/>
          <w:sz w:val="24"/>
          <w:szCs w:val="24"/>
        </w:rPr>
        <w:t>.</w:t>
      </w:r>
      <w:r w:rsidR="00836246">
        <w:rPr>
          <w:rFonts w:ascii="Times New Roman" w:hAnsi="Times New Roman" w:cs="Times New Roman" w:hint="eastAsia"/>
          <w:sz w:val="24"/>
          <w:szCs w:val="24"/>
        </w:rPr>
        <w:t xml:space="preserve"> </w:t>
      </w:r>
      <w:r w:rsidR="00D219DA">
        <w:rPr>
          <w:rFonts w:ascii="Times New Roman" w:hAnsi="Times New Roman" w:cs="Times New Roman"/>
          <w:sz w:val="24"/>
          <w:szCs w:val="24"/>
        </w:rPr>
        <w:t xml:space="preserve">Thus, the adjusted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 is given by </w:t>
      </w:r>
      <w:r w:rsidR="00D219DA">
        <w:rPr>
          <w:rFonts w:ascii="Times New Roman" w:hAnsi="Times New Roman" w:cs="Times New Roman" w:hint="eastAsia"/>
          <w:sz w:val="24"/>
          <w:szCs w:val="24"/>
        </w:rPr>
        <w:sym w:font="Symbol" w:char="F061"/>
      </w:r>
      <w:r w:rsidR="00D219DA">
        <w:rPr>
          <w:rFonts w:ascii="Times New Roman" w:hAnsi="Times New Roman" w:cs="Times New Roman"/>
          <w:sz w:val="24"/>
          <w:szCs w:val="24"/>
        </w:rPr>
        <w:t xml:space="preserve">/2Q. </w:t>
      </w:r>
      <w:r w:rsidR="00183813">
        <w:rPr>
          <w:rFonts w:ascii="Times New Roman" w:hAnsi="Times New Roman" w:cs="Times New Roman"/>
          <w:sz w:val="24"/>
          <w:szCs w:val="24"/>
        </w:rPr>
        <w:t>However, such approach classifies the gene pairs of the two states independently</w:t>
      </w:r>
      <w:r w:rsidR="0002716A">
        <w:rPr>
          <w:rFonts w:ascii="Times New Roman" w:hAnsi="Times New Roman" w:cs="Times New Roman"/>
          <w:sz w:val="24"/>
          <w:szCs w:val="24"/>
        </w:rPr>
        <w:t xml:space="preserve"> and </w:t>
      </w:r>
      <w:r w:rsidR="0002716A">
        <w:rPr>
          <w:rFonts w:ascii="Times New Roman" w:hAnsi="Times New Roman" w:cs="Times New Roman" w:hint="eastAsia"/>
          <w:sz w:val="24"/>
          <w:szCs w:val="24"/>
        </w:rPr>
        <w:t>doesn</w:t>
      </w:r>
      <w:r w:rsidR="0002716A">
        <w:rPr>
          <w:rFonts w:ascii="Times New Roman" w:hAnsi="Times New Roman" w:cs="Times New Roman"/>
          <w:sz w:val="24"/>
          <w:szCs w:val="24"/>
        </w:rPr>
        <w:t>’</w:t>
      </w:r>
      <w:r w:rsidR="0002716A">
        <w:rPr>
          <w:rFonts w:ascii="Times New Roman" w:hAnsi="Times New Roman" w:cs="Times New Roman" w:hint="eastAsia"/>
          <w:sz w:val="24"/>
          <w:szCs w:val="24"/>
        </w:rPr>
        <w:t>t take into account the context</w:t>
      </w:r>
      <w:r w:rsidR="0002716A">
        <w:rPr>
          <w:rFonts w:ascii="Times New Roman" w:hAnsi="Times New Roman" w:cs="Times New Roman"/>
          <w:sz w:val="24"/>
          <w:szCs w:val="24"/>
        </w:rPr>
        <w:t>ual</w:t>
      </w:r>
      <w:r w:rsidR="0002716A">
        <w:rPr>
          <w:rFonts w:ascii="Times New Roman" w:hAnsi="Times New Roman" w:cs="Times New Roman" w:hint="eastAsia"/>
          <w:sz w:val="24"/>
          <w:szCs w:val="24"/>
        </w:rPr>
        <w:t xml:space="preserve"> difference </w:t>
      </w:r>
      <w:r w:rsidR="0002716A">
        <w:rPr>
          <w:rFonts w:ascii="Times New Roman" w:hAnsi="Times New Roman" w:cs="Times New Roman"/>
          <w:sz w:val="24"/>
          <w:szCs w:val="24"/>
        </w:rPr>
        <w:t>in</w:t>
      </w:r>
      <w:r w:rsidR="0002716A">
        <w:rPr>
          <w:rFonts w:ascii="Times New Roman" w:hAnsi="Times New Roman" w:cs="Times New Roman" w:hint="eastAsia"/>
          <w:sz w:val="24"/>
          <w:szCs w:val="24"/>
        </w:rPr>
        <w:t xml:space="preserve"> co-expression level distributions </w:t>
      </w:r>
      <w:r w:rsidR="0002716A">
        <w:rPr>
          <w:rFonts w:ascii="Times New Roman" w:hAnsi="Times New Roman" w:cs="Times New Roman"/>
          <w:sz w:val="24"/>
          <w:szCs w:val="24"/>
        </w:rPr>
        <w:t>between</w:t>
      </w:r>
      <w:r w:rsidR="0002716A">
        <w:rPr>
          <w:rFonts w:ascii="Times New Roman" w:hAnsi="Times New Roman" w:cs="Times New Roman" w:hint="eastAsia"/>
          <w:sz w:val="24"/>
          <w:szCs w:val="24"/>
        </w:rPr>
        <w:t xml:space="preserve"> neoplastic and normal states</w:t>
      </w:r>
      <w:r w:rsidR="006F0A70">
        <w:rPr>
          <w:rFonts w:ascii="Times New Roman" w:hAnsi="Times New Roman" w:cs="Times New Roman"/>
          <w:sz w:val="24"/>
          <w:szCs w:val="24"/>
        </w:rPr>
        <w:t>.</w:t>
      </w:r>
    </w:p>
    <w:p w:rsidR="007E6366" w:rsidRPr="00836246" w:rsidRDefault="007E6366" w:rsidP="007E6366">
      <w:pPr>
        <w:rPr>
          <w:rFonts w:ascii="Times New Roman" w:hAnsi="Times New Roman" w:cs="Times New Roman"/>
          <w:sz w:val="24"/>
          <w:szCs w:val="24"/>
        </w:rPr>
      </w:pPr>
    </w:p>
    <w:p w:rsidR="007E6366" w:rsidRDefault="003404AC"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Distribution-based</w:t>
      </w:r>
      <w:r w:rsidR="007E6366">
        <w:rPr>
          <w:rFonts w:ascii="Times New Roman" w:hAnsi="Times New Roman" w:cs="Times New Roman" w:hint="eastAsia"/>
          <w:sz w:val="24"/>
          <w:szCs w:val="24"/>
        </w:rPr>
        <w:t xml:space="preserve"> classification approach</w:t>
      </w:r>
    </w:p>
    <w:p w:rsidR="002513C9" w:rsidRDefault="002513C9" w:rsidP="00262D26">
      <w:pPr>
        <w:ind w:left="420"/>
        <w:rPr>
          <w:rFonts w:ascii="Times New Roman" w:hAnsi="Times New Roman" w:cs="Times New Roman"/>
          <w:sz w:val="24"/>
          <w:szCs w:val="24"/>
        </w:rPr>
      </w:pPr>
    </w:p>
    <w:p w:rsidR="00FE3B0C" w:rsidRPr="00FE3B0C" w:rsidRDefault="00AE1500" w:rsidP="00AE1500">
      <w:pPr>
        <w:ind w:firstLineChars="100" w:firstLine="240"/>
        <w:rPr>
          <w:rFonts w:ascii="Times New Roman" w:hAnsi="Times New Roman" w:cs="Times New Roman"/>
          <w:sz w:val="24"/>
          <w:szCs w:val="24"/>
        </w:rPr>
      </w:pPr>
      <w:r>
        <w:rPr>
          <w:rFonts w:ascii="Times New Roman" w:hAnsi="Times New Roman" w:cs="Times New Roman" w:hint="eastAsia"/>
          <w:sz w:val="24"/>
          <w:szCs w:val="24"/>
        </w:rPr>
        <w:t>Genes, in most of the cases, do not function alone but do interact with the other genes or their products to perform particular functions. The interacting partners of a gene vary with the conditions, such as neoplastic and normal states</w:t>
      </w:r>
      <w:r w:rsidR="00B40732">
        <w:rPr>
          <w:rFonts w:ascii="Times New Roman" w:hAnsi="Times New Roman" w:cs="Times New Roman" w:hint="eastAsia"/>
          <w:sz w:val="24"/>
          <w:szCs w:val="24"/>
        </w:rPr>
        <w:t>, and the variation may be genome-wide affecting the interaction patterns of other genes</w:t>
      </w:r>
      <w:r>
        <w:rPr>
          <w:rFonts w:ascii="Times New Roman" w:hAnsi="Times New Roman" w:cs="Times New Roman" w:hint="eastAsia"/>
          <w:sz w:val="24"/>
          <w:szCs w:val="24"/>
        </w:rPr>
        <w:t xml:space="preserve">. Thus, </w:t>
      </w:r>
      <w:r w:rsidR="00A07465">
        <w:rPr>
          <w:rFonts w:ascii="Times New Roman" w:hAnsi="Times New Roman" w:cs="Times New Roman" w:hint="eastAsia"/>
          <w:sz w:val="24"/>
          <w:szCs w:val="24"/>
        </w:rPr>
        <w:t xml:space="preserve">the classification should rely on the structural </w:t>
      </w:r>
      <w:r w:rsidR="00A07465">
        <w:rPr>
          <w:rFonts w:ascii="Times New Roman" w:hAnsi="Times New Roman" w:cs="Times New Roman"/>
          <w:sz w:val="24"/>
          <w:szCs w:val="24"/>
        </w:rPr>
        <w:t>analysis</w:t>
      </w:r>
      <w:r w:rsidR="00A07465">
        <w:rPr>
          <w:rFonts w:ascii="Times New Roman" w:hAnsi="Times New Roman" w:cs="Times New Roman" w:hint="eastAsia"/>
          <w:sz w:val="24"/>
          <w:szCs w:val="24"/>
        </w:rPr>
        <w:t xml:space="preserve"> that considers </w:t>
      </w:r>
      <w:r>
        <w:rPr>
          <w:rFonts w:ascii="Times New Roman" w:hAnsi="Times New Roman" w:cs="Times New Roman" w:hint="eastAsia"/>
          <w:sz w:val="24"/>
          <w:szCs w:val="24"/>
        </w:rPr>
        <w:t xml:space="preserve">the </w:t>
      </w:r>
      <w:r w:rsidR="00A07465">
        <w:rPr>
          <w:rFonts w:ascii="Times New Roman" w:hAnsi="Times New Roman" w:cs="Times New Roman" w:hint="eastAsia"/>
          <w:sz w:val="24"/>
          <w:szCs w:val="24"/>
        </w:rPr>
        <w:t>distributions of co-expression levels and their association with the states to determine a</w:t>
      </w:r>
      <w:r w:rsidR="00F05030">
        <w:rPr>
          <w:rFonts w:ascii="Times New Roman" w:hAnsi="Times New Roman" w:cs="Times New Roman" w:hint="eastAsia"/>
          <w:sz w:val="24"/>
          <w:szCs w:val="24"/>
        </w:rPr>
        <w:t xml:space="preserve"> global co-expression</w:t>
      </w:r>
      <w:r w:rsidR="00A07465">
        <w:rPr>
          <w:rFonts w:ascii="Times New Roman" w:hAnsi="Times New Roman" w:cs="Times New Roman" w:hint="eastAsia"/>
          <w:sz w:val="24"/>
          <w:szCs w:val="24"/>
        </w:rPr>
        <w:t xml:space="preserve"> threshold for dichotomizing every gene pair.</w:t>
      </w:r>
    </w:p>
    <w:p w:rsidR="00FE3B0C" w:rsidRPr="00A07465" w:rsidRDefault="00FE3B0C" w:rsidP="00262D26">
      <w:pPr>
        <w:ind w:firstLine="420"/>
        <w:rPr>
          <w:rFonts w:ascii="Times New Roman" w:hAnsi="Times New Roman" w:cs="Times New Roman"/>
          <w:sz w:val="24"/>
          <w:szCs w:val="24"/>
        </w:rPr>
      </w:pPr>
    </w:p>
    <w:p w:rsidR="00262D26" w:rsidRPr="00836246" w:rsidRDefault="006D3494" w:rsidP="00836246">
      <w:pPr>
        <w:ind w:firstLine="240"/>
        <w:rPr>
          <w:rFonts w:ascii="Times New Roman" w:hAnsi="Times New Roman" w:cs="Times New Roman"/>
          <w:sz w:val="24"/>
          <w:szCs w:val="24"/>
        </w:rPr>
      </w:pPr>
      <w:r>
        <w:rPr>
          <w:rFonts w:ascii="Times New Roman" w:hAnsi="Times New Roman" w:cs="Times New Roman" w:hint="eastAsia"/>
          <w:sz w:val="24"/>
          <w:szCs w:val="24"/>
        </w:rPr>
        <w:t>T</w:t>
      </w:r>
      <w:r w:rsidRPr="00CC7E95">
        <w:rPr>
          <w:rFonts w:ascii="Times New Roman" w:hAnsi="Times New Roman" w:cs="Times New Roman"/>
          <w:sz w:val="24"/>
          <w:szCs w:val="24"/>
        </w:rPr>
        <w:t xml:space="preserve">o classify gene pairs into strong and weak co-expressions, </w:t>
      </w:r>
      <w:r w:rsidR="00366D70" w:rsidRPr="00CC7E95">
        <w:rPr>
          <w:rFonts w:ascii="Times New Roman" w:hAnsi="Times New Roman" w:cs="Times New Roman"/>
          <w:sz w:val="24"/>
          <w:szCs w:val="24"/>
        </w:rPr>
        <w:t>the m</w:t>
      </w:r>
      <w:r w:rsidR="00366D70">
        <w:rPr>
          <w:rFonts w:ascii="Times New Roman" w:hAnsi="Times New Roman" w:cs="Times New Roman"/>
          <w:sz w:val="24"/>
          <w:szCs w:val="24"/>
        </w:rPr>
        <w:t>agnitudes of co-expressions</w:t>
      </w:r>
      <w:r w:rsidR="00366D70" w:rsidRPr="00CC7E95">
        <w:rPr>
          <w:rFonts w:ascii="Times New Roman" w:hAnsi="Times New Roman" w:cs="Times New Roman"/>
          <w:sz w:val="24"/>
          <w:szCs w:val="24"/>
        </w:rPr>
        <w:t xml:space="preserve"> </w:t>
      </w:r>
      <w:r w:rsidR="00366D70">
        <w:rPr>
          <w:rFonts w:ascii="Times New Roman" w:hAnsi="Times New Roman" w:cs="Times New Roman" w:hint="eastAsia"/>
          <w:sz w:val="24"/>
          <w:szCs w:val="24"/>
        </w:rPr>
        <w:t xml:space="preserve">are calculated by taking </w:t>
      </w:r>
      <w:r w:rsidRPr="00CC7E95">
        <w:rPr>
          <w:rFonts w:ascii="Times New Roman" w:hAnsi="Times New Roman" w:cs="Times New Roman"/>
          <w:sz w:val="24"/>
          <w:szCs w:val="24"/>
        </w:rPr>
        <w:t>the absolute values of the Pearson correlation coefficients</w:t>
      </w:r>
      <w:r>
        <w:rPr>
          <w:rFonts w:ascii="Times New Roman" w:hAnsi="Times New Roman" w:cs="Times New Roman"/>
          <w:sz w:val="24"/>
          <w:szCs w:val="24"/>
        </w:rPr>
        <w:t>, given by</w:t>
      </w:r>
      <w:r>
        <w:rPr>
          <w:rFonts w:ascii="Times New Roman" w:hAnsi="Times New Roman" w:cs="Times New Roman" w:hint="eastAsia"/>
          <w:sz w:val="24"/>
          <w:szCs w:val="24"/>
        </w:rPr>
        <w:t xml:space="preserve"> </w:t>
      </w:r>
      <w:r w:rsidR="00F62691" w:rsidRPr="00CC7E95">
        <w:rPr>
          <w:rFonts w:ascii="Times New Roman" w:eastAsia="SimSun" w:hAnsi="Times New Roman" w:cs="Times New Roman"/>
          <w:i/>
          <w:sz w:val="24"/>
          <w:szCs w:val="24"/>
        </w:rPr>
        <w:t>C</w:t>
      </w:r>
      <w:r w:rsidR="00F62691" w:rsidRPr="00CC7E95">
        <w:rPr>
          <w:rFonts w:ascii="Times New Roman" w:eastAsia="SimSun" w:hAnsi="Times New Roman" w:cs="Times New Roman"/>
          <w:sz w:val="24"/>
          <w:szCs w:val="24"/>
        </w:rPr>
        <w:t>(</w:t>
      </w:r>
      <w:proofErr w:type="spellStart"/>
      <w:r w:rsidR="00F62691" w:rsidRPr="00CC7E95">
        <w:rPr>
          <w:rFonts w:ascii="Times New Roman" w:eastAsia="SimSun" w:hAnsi="Times New Roman" w:cs="Times New Roman"/>
          <w:i/>
          <w:sz w:val="24"/>
          <w:szCs w:val="24"/>
        </w:rPr>
        <w:t>i,j</w:t>
      </w:r>
      <w:proofErr w:type="spellEnd"/>
      <w:r w:rsidR="00F62691" w:rsidRPr="00CC7E95">
        <w:rPr>
          <w:rFonts w:ascii="Times New Roman" w:eastAsia="SimSun" w:hAnsi="Times New Roman" w:cs="Times New Roman"/>
          <w:sz w:val="24"/>
          <w:szCs w:val="24"/>
        </w:rPr>
        <w:t>)</w:t>
      </w:r>
      <w:r w:rsidR="00F62691">
        <w:rPr>
          <w:rFonts w:ascii="Times New Roman" w:eastAsia="SimSun" w:hAnsi="Times New Roman" w:cs="Times New Roman"/>
          <w:sz w:val="24"/>
          <w:szCs w:val="24"/>
        </w:rPr>
        <w:t xml:space="preserve"> = | </w:t>
      </w:r>
      <w:proofErr w:type="spellStart"/>
      <w:r w:rsidR="00F62691" w:rsidRPr="00F62691">
        <w:rPr>
          <w:rFonts w:ascii="Times New Roman" w:eastAsia="SimSun" w:hAnsi="Times New Roman" w:cs="Times New Roman"/>
          <w:i/>
          <w:sz w:val="24"/>
          <w:szCs w:val="24"/>
        </w:rPr>
        <w:t>r</w:t>
      </w:r>
      <w:r w:rsidR="00F62691" w:rsidRPr="00F62691">
        <w:rPr>
          <w:rFonts w:ascii="Times New Roman" w:eastAsia="SimSun" w:hAnsi="Times New Roman" w:cs="Times New Roman"/>
          <w:i/>
          <w:sz w:val="24"/>
          <w:szCs w:val="24"/>
          <w:vertAlign w:val="subscript"/>
        </w:rPr>
        <w:t>ij</w:t>
      </w:r>
      <w:proofErr w:type="spellEnd"/>
      <w:r w:rsidR="00F62691">
        <w:rPr>
          <w:rFonts w:ascii="Times New Roman" w:eastAsia="SimSun" w:hAnsi="Times New Roman" w:cs="Times New Roman"/>
          <w:sz w:val="24"/>
          <w:szCs w:val="24"/>
          <w:vertAlign w:val="subscript"/>
        </w:rPr>
        <w:t xml:space="preserve"> </w:t>
      </w:r>
      <w:r w:rsidR="00F62691">
        <w:rPr>
          <w:rFonts w:ascii="Times New Roman" w:eastAsia="SimSun" w:hAnsi="Times New Roman" w:cs="Times New Roman"/>
          <w:sz w:val="24"/>
          <w:szCs w:val="24"/>
        </w:rPr>
        <w:t>|</w:t>
      </w:r>
      <w:r w:rsidR="00262D26" w:rsidRPr="00CC7E95">
        <w:rPr>
          <w:rFonts w:ascii="Times New Roman" w:hAnsi="Times New Roman" w:cs="Times New Roman"/>
          <w:sz w:val="24"/>
          <w:szCs w:val="24"/>
        </w:rPr>
        <w:t xml:space="preserve">. </w:t>
      </w:r>
      <w:r w:rsidR="00262D26" w:rsidRPr="00CC7E95">
        <w:rPr>
          <w:rFonts w:ascii="Times New Roman" w:eastAsia="SimSun" w:hAnsi="Times New Roman" w:cs="Times New Roman"/>
          <w:sz w:val="24"/>
          <w:szCs w:val="24"/>
        </w:rPr>
        <w:t xml:space="preserve">The co-expression level is denoted by </w:t>
      </w:r>
      <w:proofErr w:type="gramStart"/>
      <w:r w:rsidR="00F62691" w:rsidRPr="00CC7E95">
        <w:rPr>
          <w:rFonts w:ascii="Times New Roman" w:eastAsia="SimSun" w:hAnsi="Times New Roman" w:cs="Times New Roman"/>
          <w:i/>
          <w:sz w:val="24"/>
          <w:szCs w:val="24"/>
        </w:rPr>
        <w:t>C</w:t>
      </w:r>
      <w:r w:rsidR="00F62691" w:rsidRPr="00CC7E95">
        <w:rPr>
          <w:rFonts w:ascii="Times New Roman" w:eastAsia="SimSun" w:hAnsi="Times New Roman" w:cs="Times New Roman"/>
          <w:i/>
          <w:sz w:val="24"/>
          <w:szCs w:val="24"/>
          <w:vertAlign w:val="subscript"/>
        </w:rPr>
        <w:t>d</w:t>
      </w:r>
      <w:r w:rsidR="00F62691" w:rsidRPr="00CC7E95">
        <w:rPr>
          <w:rFonts w:ascii="Times New Roman" w:eastAsia="SimSun" w:hAnsi="Times New Roman" w:cs="Times New Roman"/>
          <w:sz w:val="24"/>
          <w:szCs w:val="24"/>
        </w:rPr>
        <w:t>(</w:t>
      </w:r>
      <w:proofErr w:type="spellStart"/>
      <w:proofErr w:type="gramEnd"/>
      <w:r w:rsidR="00F62691" w:rsidRPr="00CC7E95">
        <w:rPr>
          <w:rFonts w:ascii="Times New Roman" w:eastAsia="SimSun" w:hAnsi="Times New Roman" w:cs="Times New Roman"/>
          <w:i/>
          <w:sz w:val="24"/>
          <w:szCs w:val="24"/>
        </w:rPr>
        <w:t>i,j</w:t>
      </w:r>
      <w:proofErr w:type="spellEnd"/>
      <w:r w:rsidR="00F62691" w:rsidRPr="00CC7E95">
        <w:rPr>
          <w:rFonts w:ascii="Times New Roman" w:eastAsia="SimSun" w:hAnsi="Times New Roman" w:cs="Times New Roman"/>
          <w:sz w:val="24"/>
          <w:szCs w:val="24"/>
        </w:rPr>
        <w:t xml:space="preserve">) </w:t>
      </w:r>
      <w:r w:rsidR="00262D26" w:rsidRPr="00CC7E95">
        <w:rPr>
          <w:rFonts w:ascii="Times New Roman" w:eastAsia="SimSun" w:hAnsi="Times New Roman" w:cs="Times New Roman"/>
          <w:sz w:val="24"/>
          <w:szCs w:val="24"/>
        </w:rPr>
        <w:t>if expression profiles</w:t>
      </w:r>
      <w:r w:rsidR="00366D70">
        <w:rPr>
          <w:rFonts w:ascii="Times New Roman" w:hAnsi="Times New Roman" w:cs="Times New Roman" w:hint="eastAsia"/>
          <w:sz w:val="24"/>
          <w:szCs w:val="24"/>
        </w:rPr>
        <w:t xml:space="preserve"> of the </w:t>
      </w:r>
      <w:proofErr w:type="spellStart"/>
      <w:r w:rsidR="00366D70" w:rsidRPr="00366D70">
        <w:rPr>
          <w:rFonts w:ascii="Times New Roman" w:hAnsi="Times New Roman" w:cs="Times New Roman" w:hint="eastAsia"/>
          <w:i/>
          <w:sz w:val="24"/>
          <w:szCs w:val="24"/>
        </w:rPr>
        <w:t>i</w:t>
      </w:r>
      <w:r w:rsidR="00366D70" w:rsidRPr="00366D70">
        <w:rPr>
          <w:rFonts w:ascii="Times New Roman" w:hAnsi="Times New Roman" w:cs="Times New Roman" w:hint="eastAsia"/>
          <w:sz w:val="24"/>
          <w:szCs w:val="24"/>
          <w:vertAlign w:val="superscript"/>
        </w:rPr>
        <w:t>th</w:t>
      </w:r>
      <w:proofErr w:type="spellEnd"/>
      <w:r w:rsidR="00366D70">
        <w:rPr>
          <w:rFonts w:ascii="Times New Roman" w:hAnsi="Times New Roman" w:cs="Times New Roman" w:hint="eastAsia"/>
          <w:sz w:val="24"/>
          <w:szCs w:val="24"/>
        </w:rPr>
        <w:t xml:space="preserve"> and </w:t>
      </w:r>
      <w:proofErr w:type="spellStart"/>
      <w:r w:rsidR="00366D70" w:rsidRPr="00366D70">
        <w:rPr>
          <w:rFonts w:ascii="Times New Roman" w:hAnsi="Times New Roman" w:cs="Times New Roman" w:hint="eastAsia"/>
          <w:i/>
          <w:sz w:val="24"/>
          <w:szCs w:val="24"/>
        </w:rPr>
        <w:t>j</w:t>
      </w:r>
      <w:r w:rsidR="00366D70" w:rsidRPr="00366D70">
        <w:rPr>
          <w:rFonts w:ascii="Times New Roman" w:hAnsi="Times New Roman" w:cs="Times New Roman" w:hint="eastAsia"/>
          <w:sz w:val="24"/>
          <w:szCs w:val="24"/>
          <w:vertAlign w:val="superscript"/>
        </w:rPr>
        <w:t>th</w:t>
      </w:r>
      <w:proofErr w:type="spellEnd"/>
      <w:r w:rsidR="00366D70">
        <w:rPr>
          <w:rFonts w:ascii="Times New Roman" w:hAnsi="Times New Roman" w:cs="Times New Roman" w:hint="eastAsia"/>
          <w:sz w:val="24"/>
          <w:szCs w:val="24"/>
        </w:rPr>
        <w:t xml:space="preserve"> genes</w:t>
      </w:r>
      <w:r w:rsidR="00262D26" w:rsidRPr="00CC7E95">
        <w:rPr>
          <w:rFonts w:ascii="Times New Roman" w:eastAsia="SimSun" w:hAnsi="Times New Roman" w:cs="Times New Roman"/>
          <w:sz w:val="24"/>
          <w:szCs w:val="24"/>
        </w:rPr>
        <w:t xml:space="preserve"> are extracted </w:t>
      </w:r>
      <w:r w:rsidR="00262D26" w:rsidRPr="00CC7E95">
        <w:rPr>
          <w:rFonts w:ascii="Times New Roman" w:hAnsi="Times New Roman" w:cs="Times New Roman"/>
          <w:sz w:val="24"/>
          <w:szCs w:val="24"/>
        </w:rPr>
        <w:t>from</w:t>
      </w:r>
      <w:r w:rsidR="00262D26" w:rsidRPr="00CC7E95">
        <w:rPr>
          <w:rFonts w:ascii="Times New Roman" w:eastAsia="SimSun" w:hAnsi="Times New Roman" w:cs="Times New Roman"/>
          <w:sz w:val="24"/>
          <w:szCs w:val="24"/>
        </w:rPr>
        <w:t xml:space="preserve"> samples of </w:t>
      </w:r>
      <w:r w:rsidR="00262D26" w:rsidRPr="00CC7E95">
        <w:rPr>
          <w:rFonts w:ascii="Times New Roman" w:hAnsi="Times New Roman" w:cs="Times New Roman"/>
          <w:sz w:val="24"/>
          <w:szCs w:val="24"/>
        </w:rPr>
        <w:t>neoplastic state</w:t>
      </w:r>
      <w:r w:rsidR="00262D26" w:rsidRPr="00CC7E95">
        <w:rPr>
          <w:rFonts w:ascii="Times New Roman" w:eastAsia="SimSun" w:hAnsi="Times New Roman" w:cs="Times New Roman"/>
          <w:sz w:val="24"/>
          <w:szCs w:val="24"/>
        </w:rPr>
        <w:t xml:space="preserve">, and </w:t>
      </w:r>
      <w:proofErr w:type="spellStart"/>
      <w:r w:rsidR="00262D26" w:rsidRPr="00CC7E95">
        <w:rPr>
          <w:rFonts w:ascii="Times New Roman" w:eastAsia="SimSun" w:hAnsi="Times New Roman" w:cs="Times New Roman"/>
          <w:i/>
          <w:sz w:val="24"/>
          <w:szCs w:val="24"/>
        </w:rPr>
        <w:t>C</w:t>
      </w:r>
      <w:r w:rsidR="00262D26" w:rsidRPr="00CC7E95">
        <w:rPr>
          <w:rFonts w:ascii="Times New Roman" w:eastAsia="SimSun" w:hAnsi="Times New Roman" w:cs="Times New Roman"/>
          <w:i/>
          <w:sz w:val="24"/>
          <w:szCs w:val="24"/>
          <w:vertAlign w:val="subscript"/>
        </w:rPr>
        <w:t>n</w:t>
      </w:r>
      <w:proofErr w:type="spellEnd"/>
      <w:r w:rsidR="00262D26" w:rsidRPr="00CC7E95">
        <w:rPr>
          <w:rFonts w:ascii="Times New Roman" w:eastAsia="SimSun" w:hAnsi="Times New Roman" w:cs="Times New Roman"/>
          <w:sz w:val="24"/>
          <w:szCs w:val="24"/>
        </w:rPr>
        <w:t>(</w:t>
      </w:r>
      <w:proofErr w:type="spellStart"/>
      <w:r w:rsidR="00262D26" w:rsidRPr="00CC7E95">
        <w:rPr>
          <w:rFonts w:ascii="Times New Roman" w:eastAsia="SimSun" w:hAnsi="Times New Roman" w:cs="Times New Roman"/>
          <w:i/>
          <w:sz w:val="24"/>
          <w:szCs w:val="24"/>
        </w:rPr>
        <w:t>i,j</w:t>
      </w:r>
      <w:proofErr w:type="spellEnd"/>
      <w:r w:rsidR="00262D26" w:rsidRPr="00CC7E95">
        <w:rPr>
          <w:rFonts w:ascii="Times New Roman" w:eastAsia="SimSun" w:hAnsi="Times New Roman" w:cs="Times New Roman"/>
          <w:sz w:val="24"/>
          <w:szCs w:val="24"/>
        </w:rPr>
        <w:t xml:space="preserve">) </w:t>
      </w:r>
      <w:r w:rsidR="004B39AB">
        <w:rPr>
          <w:rFonts w:ascii="Times New Roman" w:hAnsi="Times New Roman" w:cs="Times New Roman" w:hint="eastAsia"/>
          <w:sz w:val="24"/>
          <w:szCs w:val="24"/>
        </w:rPr>
        <w:t xml:space="preserve">if </w:t>
      </w:r>
      <w:r w:rsidR="00F05030">
        <w:rPr>
          <w:rFonts w:ascii="Times New Roman" w:hAnsi="Times New Roman" w:cs="Times New Roman" w:hint="eastAsia"/>
          <w:sz w:val="24"/>
          <w:szCs w:val="24"/>
        </w:rPr>
        <w:t xml:space="preserve">the profiles are </w:t>
      </w:r>
      <w:r w:rsidR="004B39AB">
        <w:rPr>
          <w:rFonts w:ascii="Times New Roman" w:hAnsi="Times New Roman" w:cs="Times New Roman" w:hint="eastAsia"/>
          <w:sz w:val="24"/>
          <w:szCs w:val="24"/>
        </w:rPr>
        <w:t xml:space="preserve">extracted </w:t>
      </w:r>
      <w:r w:rsidR="00262D26" w:rsidRPr="00CC7E95">
        <w:rPr>
          <w:rFonts w:ascii="Times New Roman" w:hAnsi="Times New Roman" w:cs="Times New Roman"/>
          <w:sz w:val="24"/>
          <w:szCs w:val="24"/>
        </w:rPr>
        <w:t>from</w:t>
      </w:r>
      <w:r w:rsidR="00262D26" w:rsidRPr="00CC7E95">
        <w:rPr>
          <w:rFonts w:ascii="Times New Roman" w:eastAsia="SimSun" w:hAnsi="Times New Roman" w:cs="Times New Roman"/>
          <w:sz w:val="24"/>
          <w:szCs w:val="24"/>
        </w:rPr>
        <w:t xml:space="preserve"> normal </w:t>
      </w:r>
      <w:r w:rsidR="00262D26" w:rsidRPr="00CC7E95">
        <w:rPr>
          <w:rFonts w:ascii="Times New Roman" w:hAnsi="Times New Roman" w:cs="Times New Roman"/>
          <w:sz w:val="24"/>
          <w:szCs w:val="24"/>
        </w:rPr>
        <w:t>state</w:t>
      </w:r>
      <w:r w:rsidR="00262D26" w:rsidRPr="00CC7E95">
        <w:rPr>
          <w:rFonts w:ascii="Times New Roman" w:eastAsia="SimSun" w:hAnsi="Times New Roman" w:cs="Times New Roman"/>
          <w:sz w:val="24"/>
          <w:szCs w:val="24"/>
        </w:rPr>
        <w:t>.</w:t>
      </w:r>
    </w:p>
    <w:p w:rsidR="00224289" w:rsidRPr="00F05030" w:rsidRDefault="00224289" w:rsidP="00262D26">
      <w:pPr>
        <w:ind w:firstLine="284"/>
        <w:rPr>
          <w:rFonts w:ascii="Times New Roman" w:hAnsi="Times New Roman" w:cs="Times New Roman"/>
          <w:sz w:val="24"/>
          <w:szCs w:val="24"/>
        </w:rPr>
      </w:pPr>
    </w:p>
    <w:p w:rsidR="00224289" w:rsidRDefault="00B51216" w:rsidP="008A7B97">
      <w:pPr>
        <w:ind w:firstLineChars="100" w:firstLine="240"/>
        <w:rPr>
          <w:rFonts w:ascii="Times New Roman" w:hAnsi="Times New Roman" w:cs="Times New Roman"/>
          <w:sz w:val="24"/>
          <w:szCs w:val="24"/>
        </w:rPr>
      </w:pPr>
      <w:r>
        <w:rPr>
          <w:rFonts w:ascii="Times New Roman" w:hAnsi="Times New Roman" w:cs="Times New Roman" w:hint="eastAsia"/>
          <w:sz w:val="24"/>
          <w:szCs w:val="24"/>
        </w:rPr>
        <w:t xml:space="preserve">To determine a co-expression threshold associated with the states, the </w:t>
      </w:r>
      <w:r w:rsidR="009D6116">
        <w:rPr>
          <w:rFonts w:ascii="Times New Roman" w:hAnsi="Times New Roman" w:cs="Times New Roman" w:hint="eastAsia"/>
          <w:sz w:val="24"/>
          <w:szCs w:val="24"/>
        </w:rPr>
        <w:t xml:space="preserve">approach </w:t>
      </w:r>
      <w:r w:rsidR="008A7B97">
        <w:rPr>
          <w:rFonts w:ascii="Times New Roman" w:hAnsi="Times New Roman" w:cs="Times New Roman" w:hint="eastAsia"/>
          <w:sz w:val="24"/>
          <w:szCs w:val="24"/>
        </w:rPr>
        <w:t>implicitly</w:t>
      </w:r>
      <w:r>
        <w:rPr>
          <w:rFonts w:ascii="Times New Roman" w:hAnsi="Times New Roman" w:cs="Times New Roman" w:hint="eastAsia"/>
          <w:sz w:val="24"/>
          <w:szCs w:val="24"/>
        </w:rPr>
        <w:t xml:space="preserve"> test the </w:t>
      </w:r>
      <w:r w:rsidR="0097302A">
        <w:rPr>
          <w:rFonts w:ascii="Times New Roman" w:hAnsi="Times New Roman" w:cs="Times New Roman" w:hint="eastAsia"/>
          <w:sz w:val="24"/>
          <w:szCs w:val="24"/>
        </w:rPr>
        <w:t xml:space="preserve">research </w:t>
      </w:r>
      <w:r>
        <w:rPr>
          <w:rFonts w:ascii="Times New Roman" w:hAnsi="Times New Roman" w:cs="Times New Roman" w:hint="eastAsia"/>
          <w:sz w:val="24"/>
          <w:szCs w:val="24"/>
        </w:rPr>
        <w:t>hypothesis</w:t>
      </w:r>
      <w:r w:rsidR="00224289">
        <w:rPr>
          <w:rFonts w:ascii="Times New Roman" w:hAnsi="Times New Roman" w:cs="Times New Roman" w:hint="eastAsia"/>
          <w:sz w:val="24"/>
          <w:szCs w:val="24"/>
        </w:rPr>
        <w:t xml:space="preserve"> that the gene co-expression patterns of neoplastic and normal states come from </w:t>
      </w:r>
      <w:r w:rsidR="0097302A">
        <w:rPr>
          <w:rFonts w:ascii="Times New Roman" w:hAnsi="Times New Roman" w:cs="Times New Roman" w:hint="eastAsia"/>
          <w:sz w:val="24"/>
          <w:szCs w:val="24"/>
        </w:rPr>
        <w:t xml:space="preserve">two </w:t>
      </w:r>
      <w:r w:rsidR="00224289">
        <w:rPr>
          <w:rFonts w:ascii="Times New Roman" w:hAnsi="Times New Roman" w:cs="Times New Roman" w:hint="eastAsia"/>
          <w:sz w:val="24"/>
          <w:szCs w:val="24"/>
        </w:rPr>
        <w:t>different distribution</w:t>
      </w:r>
      <w:r w:rsidR="0097302A">
        <w:rPr>
          <w:rFonts w:ascii="Times New Roman" w:hAnsi="Times New Roman" w:cs="Times New Roman" w:hint="eastAsia"/>
          <w:sz w:val="24"/>
          <w:szCs w:val="24"/>
        </w:rPr>
        <w:t>s</w:t>
      </w:r>
      <w:r w:rsidR="00224289">
        <w:rPr>
          <w:rFonts w:ascii="Times New Roman" w:hAnsi="Times New Roman" w:cs="Times New Roman" w:hint="eastAsia"/>
          <w:sz w:val="24"/>
          <w:szCs w:val="24"/>
        </w:rPr>
        <w:t xml:space="preserve">. </w:t>
      </w:r>
      <w:r w:rsidR="008A7B97">
        <w:rPr>
          <w:rFonts w:ascii="Times New Roman" w:hAnsi="Times New Roman" w:cs="Times New Roman" w:hint="eastAsia"/>
          <w:sz w:val="24"/>
          <w:szCs w:val="24"/>
        </w:rPr>
        <w:t>This hypothesis test requires</w:t>
      </w:r>
      <w:r w:rsidR="009D6116">
        <w:rPr>
          <w:rFonts w:ascii="Times New Roman" w:hAnsi="Times New Roman" w:cs="Times New Roman" w:hint="eastAsia"/>
          <w:sz w:val="24"/>
          <w:szCs w:val="24"/>
        </w:rPr>
        <w:t xml:space="preserve"> a structural analysis</w:t>
      </w:r>
      <w:r w:rsidR="008A7B97">
        <w:rPr>
          <w:rFonts w:ascii="Times New Roman" w:hAnsi="Times New Roman" w:cs="Times New Roman" w:hint="eastAsia"/>
          <w:sz w:val="24"/>
          <w:szCs w:val="24"/>
        </w:rPr>
        <w:t xml:space="preserve"> to determine whether the</w:t>
      </w:r>
      <w:r w:rsidR="00224289">
        <w:rPr>
          <w:rFonts w:ascii="Times New Roman" w:hAnsi="Times New Roman" w:cs="Times New Roman" w:hint="eastAsia"/>
          <w:sz w:val="24"/>
          <w:szCs w:val="24"/>
        </w:rPr>
        <w:t xml:space="preserve"> gene pairs in </w:t>
      </w:r>
      <w:r w:rsidR="008A7B97">
        <w:rPr>
          <w:rFonts w:ascii="Times New Roman" w:hAnsi="Times New Roman" w:cs="Times New Roman" w:hint="eastAsia"/>
          <w:sz w:val="24"/>
          <w:szCs w:val="24"/>
        </w:rPr>
        <w:t>a</w:t>
      </w:r>
      <w:r w:rsidR="00224289">
        <w:rPr>
          <w:rFonts w:ascii="Times New Roman" w:hAnsi="Times New Roman" w:cs="Times New Roman" w:hint="eastAsia"/>
          <w:sz w:val="24"/>
          <w:szCs w:val="24"/>
        </w:rPr>
        <w:t xml:space="preserve"> state more likely exhibit </w:t>
      </w:r>
      <w:r w:rsidR="008A7B97">
        <w:rPr>
          <w:rFonts w:ascii="Times New Roman" w:hAnsi="Times New Roman" w:cs="Times New Roman" w:hint="eastAsia"/>
          <w:sz w:val="24"/>
          <w:szCs w:val="24"/>
        </w:rPr>
        <w:t xml:space="preserve">a distribution of </w:t>
      </w:r>
      <w:r w:rsidR="00224289">
        <w:rPr>
          <w:rFonts w:ascii="Times New Roman" w:hAnsi="Times New Roman" w:cs="Times New Roman" w:hint="eastAsia"/>
          <w:sz w:val="24"/>
          <w:szCs w:val="24"/>
        </w:rPr>
        <w:t xml:space="preserve">stronger co-expression levels than that in </w:t>
      </w:r>
      <w:r w:rsidR="008A7B97">
        <w:rPr>
          <w:rFonts w:ascii="Times New Roman" w:hAnsi="Times New Roman" w:cs="Times New Roman" w:hint="eastAsia"/>
          <w:sz w:val="24"/>
          <w:szCs w:val="24"/>
        </w:rPr>
        <w:t>the other state. In other words, the</w:t>
      </w:r>
      <w:r w:rsidR="00224289">
        <w:rPr>
          <w:rFonts w:ascii="Times New Roman" w:hAnsi="Times New Roman" w:cs="Times New Roman" w:hint="eastAsia"/>
          <w:sz w:val="24"/>
          <w:szCs w:val="24"/>
        </w:rPr>
        <w:t xml:space="preserve"> coherence</w:t>
      </w:r>
      <w:r w:rsidR="008A7B97">
        <w:rPr>
          <w:rFonts w:ascii="Times New Roman" w:hAnsi="Times New Roman" w:cs="Times New Roman" w:hint="eastAsia"/>
          <w:sz w:val="24"/>
          <w:szCs w:val="24"/>
        </w:rPr>
        <w:t xml:space="preserve"> of the overall co-expression strength with the state is examined</w:t>
      </w:r>
      <w:r w:rsidR="00224289">
        <w:rPr>
          <w:rFonts w:ascii="Times New Roman" w:hAnsi="Times New Roman" w:cs="Times New Roman" w:hint="eastAsia"/>
          <w:sz w:val="24"/>
          <w:szCs w:val="24"/>
        </w:rPr>
        <w:t>.</w:t>
      </w:r>
    </w:p>
    <w:p w:rsidR="00224289" w:rsidRDefault="00224289" w:rsidP="00262D26">
      <w:pPr>
        <w:ind w:firstLine="284"/>
        <w:rPr>
          <w:rFonts w:ascii="Times New Roman" w:hAnsi="Times New Roman" w:cs="Times New Roman"/>
          <w:sz w:val="24"/>
          <w:szCs w:val="24"/>
        </w:rPr>
      </w:pPr>
    </w:p>
    <w:p w:rsidR="00262D26" w:rsidRPr="00CC7E95" w:rsidRDefault="00262D26" w:rsidP="00262D26">
      <w:pPr>
        <w:ind w:firstLine="284"/>
        <w:rPr>
          <w:rFonts w:ascii="Times New Roman" w:eastAsia="SimSun" w:hAnsi="Times New Roman" w:cs="Times New Roman"/>
          <w:sz w:val="24"/>
          <w:szCs w:val="24"/>
        </w:rPr>
      </w:pPr>
      <w:r w:rsidRPr="00CC7E95">
        <w:rPr>
          <w:rFonts w:ascii="Times New Roman" w:eastAsia="SimSun" w:hAnsi="Times New Roman" w:cs="Times New Roman"/>
          <w:sz w:val="24"/>
          <w:szCs w:val="24"/>
        </w:rPr>
        <w:t xml:space="preserve">Two-sample Kolmogorov-Smirnov (KS) test </w:t>
      </w:r>
      <w:r w:rsidR="0097302A">
        <w:rPr>
          <w:rFonts w:ascii="Times New Roman" w:hAnsi="Times New Roman" w:cs="Times New Roman" w:hint="eastAsia"/>
          <w:sz w:val="24"/>
          <w:szCs w:val="24"/>
        </w:rPr>
        <w:t>wa</w:t>
      </w:r>
      <w:r w:rsidR="001E742F">
        <w:rPr>
          <w:rFonts w:ascii="Times New Roman" w:hAnsi="Times New Roman" w:cs="Times New Roman" w:hint="eastAsia"/>
          <w:sz w:val="24"/>
          <w:szCs w:val="24"/>
        </w:rPr>
        <w:t>s</w:t>
      </w:r>
      <w:r w:rsidRPr="00CC7E95">
        <w:rPr>
          <w:rFonts w:ascii="Times New Roman" w:hAnsi="Times New Roman" w:cs="Times New Roman"/>
          <w:sz w:val="24"/>
          <w:szCs w:val="24"/>
        </w:rPr>
        <w:t xml:space="preserve"> applied to analyze the structural difference</w:t>
      </w:r>
      <w:r w:rsidRPr="00CC7E95">
        <w:rPr>
          <w:rFonts w:ascii="Times New Roman" w:eastAsia="SimSun" w:hAnsi="Times New Roman" w:cs="Times New Roman"/>
          <w:sz w:val="24"/>
          <w:szCs w:val="24"/>
        </w:rPr>
        <w:t xml:space="preserve"> because it is sensitive to the differences in the distributions of </w:t>
      </w:r>
      <w:r w:rsidRPr="00CC7E95">
        <w:rPr>
          <w:rFonts w:ascii="Times New Roman" w:hAnsi="Times New Roman" w:cs="Times New Roman"/>
          <w:sz w:val="24"/>
          <w:szCs w:val="24"/>
        </w:rPr>
        <w:t xml:space="preserve">co-expression magnitudes in </w:t>
      </w:r>
      <w:r w:rsidR="001E742F">
        <w:rPr>
          <w:rFonts w:ascii="Times New Roman" w:hAnsi="Times New Roman" w:cs="Times New Roman" w:hint="eastAsia"/>
          <w:sz w:val="24"/>
          <w:szCs w:val="24"/>
        </w:rPr>
        <w:t>neoplastic and normal</w:t>
      </w:r>
      <w:r w:rsidRPr="00CC7E95">
        <w:rPr>
          <w:rFonts w:ascii="Times New Roman" w:eastAsia="SimSun" w:hAnsi="Times New Roman" w:cs="Times New Roman"/>
          <w:sz w:val="24"/>
          <w:szCs w:val="24"/>
        </w:rPr>
        <w:t xml:space="preserve"> </w:t>
      </w:r>
      <w:r w:rsidRPr="00CC7E95">
        <w:rPr>
          <w:rFonts w:ascii="Times New Roman" w:hAnsi="Times New Roman" w:cs="Times New Roman"/>
          <w:sz w:val="24"/>
          <w:szCs w:val="24"/>
        </w:rPr>
        <w:t>state</w:t>
      </w:r>
      <w:r w:rsidRPr="00CC7E95">
        <w:rPr>
          <w:rFonts w:ascii="Times New Roman" w:eastAsia="SimSun" w:hAnsi="Times New Roman" w:cs="Times New Roman"/>
          <w:sz w:val="24"/>
          <w:szCs w:val="24"/>
        </w:rPr>
        <w:t xml:space="preserve">s,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proofErr w:type="spellStart"/>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proofErr w:type="spellEnd"/>
      <w:r w:rsidRPr="00CC7E95">
        <w:rPr>
          <w:rFonts w:ascii="Times New Roman" w:hAnsi="Times New Roman" w:cs="Times New Roman"/>
          <w:sz w:val="24"/>
          <w:szCs w:val="24"/>
        </w:rPr>
        <w:t>.</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Superior to other non-parametric tests</w:t>
      </w:r>
      <w:r w:rsidRPr="00CC7E95">
        <w:rPr>
          <w:rFonts w:ascii="Times New Roman" w:hAnsi="Times New Roman" w:cs="Times New Roman"/>
          <w:sz w:val="24"/>
          <w:szCs w:val="24"/>
        </w:rPr>
        <w:t>, two-sample KS test yield</w:t>
      </w:r>
      <w:r w:rsidR="001E742F">
        <w:rPr>
          <w:rFonts w:ascii="Times New Roman" w:hAnsi="Times New Roman" w:cs="Times New Roman" w:hint="eastAsia"/>
          <w:sz w:val="24"/>
          <w:szCs w:val="24"/>
        </w:rPr>
        <w:t>s</w:t>
      </w:r>
      <w:r w:rsidRPr="00CC7E95">
        <w:rPr>
          <w:rFonts w:ascii="Times New Roman" w:eastAsia="SimSun" w:hAnsi="Times New Roman" w:cs="Times New Roman"/>
          <w:sz w:val="24"/>
          <w:szCs w:val="24"/>
        </w:rPr>
        <w:t xml:space="preserve"> a threshold value, at which the deviation between the cumulative distribution functions of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proofErr w:type="spellStart"/>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proofErr w:type="spellEnd"/>
      <w:r w:rsidRPr="00CC7E95">
        <w:rPr>
          <w:rFonts w:ascii="Times New Roman" w:eastAsia="SimSun" w:hAnsi="Times New Roman" w:cs="Times New Roman"/>
          <w:sz w:val="24"/>
          <w:szCs w:val="24"/>
        </w:rPr>
        <w:t xml:space="preserve"> is maxim</w:t>
      </w:r>
      <w:r w:rsidR="001E742F">
        <w:rPr>
          <w:rFonts w:ascii="Times New Roman" w:hAnsi="Times New Roman" w:cs="Times New Roman" w:hint="eastAsia"/>
          <w:sz w:val="24"/>
          <w:szCs w:val="24"/>
        </w:rPr>
        <w:t>al</w:t>
      </w:r>
      <w:r w:rsidRPr="00CC7E95">
        <w:rPr>
          <w:rFonts w:ascii="Times New Roman" w:eastAsia="SimSun" w:hAnsi="Times New Roman" w:cs="Times New Roman"/>
          <w:sz w:val="24"/>
          <w:szCs w:val="24"/>
        </w:rPr>
        <w:t xml:space="preserve"> [</w:t>
      </w:r>
      <w:r w:rsidR="00CD6537">
        <w:rPr>
          <w:rFonts w:ascii="Times New Roman" w:hAnsi="Times New Roman" w:cs="Times New Roman"/>
          <w:sz w:val="24"/>
          <w:szCs w:val="24"/>
        </w:rPr>
        <w:t>29</w:t>
      </w:r>
      <w:r w:rsidRPr="00CC7E95">
        <w:rPr>
          <w:rFonts w:ascii="Times New Roman" w:eastAsia="SimSun" w:hAnsi="Times New Roman" w:cs="Times New Roman"/>
          <w:sz w:val="24"/>
          <w:szCs w:val="24"/>
        </w:rPr>
        <w:t xml:space="preserve">]. Let </w:t>
      </w:r>
      <w:proofErr w:type="spellStart"/>
      <w:proofErr w:type="gramStart"/>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d</w:t>
      </w:r>
      <w:proofErr w:type="spellEnd"/>
      <w:proofErr w:type="gramEnd"/>
      <w:r w:rsidRPr="00CC7E95">
        <w:rPr>
          <w:rFonts w:ascii="Times New Roman" w:eastAsia="SimSun" w:hAnsi="Times New Roman" w:cs="Times New Roman"/>
          <w:sz w:val="24"/>
          <w:szCs w:val="24"/>
        </w:rPr>
        <w:t xml:space="preserve">, </w:t>
      </w:r>
      <w:proofErr w:type="spellStart"/>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n</w:t>
      </w:r>
      <w:proofErr w:type="spellEnd"/>
      <w:r w:rsidRPr="00CC7E95">
        <w:rPr>
          <w:rFonts w:ascii="Times New Roman" w:eastAsia="SimSun" w:hAnsi="Times New Roman" w:cs="Times New Roman"/>
          <w:sz w:val="24"/>
          <w:szCs w:val="24"/>
        </w:rPr>
        <w:t xml:space="preserve"> and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be the cumulative distribution functions (CDF) of </w:t>
      </w:r>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d</w:t>
      </w:r>
      <w:r w:rsidRPr="00CC7E95">
        <w:rPr>
          <w:rFonts w:ascii="Times New Roman" w:eastAsia="SimSun" w:hAnsi="Times New Roman" w:cs="Times New Roman"/>
          <w:sz w:val="24"/>
          <w:szCs w:val="24"/>
        </w:rPr>
        <w:t xml:space="preserve"> and </w:t>
      </w:r>
      <w:proofErr w:type="spellStart"/>
      <w:r w:rsidRPr="00CC7E95">
        <w:rPr>
          <w:rFonts w:ascii="Times New Roman" w:eastAsia="SimSun" w:hAnsi="Times New Roman" w:cs="Times New Roman"/>
          <w:i/>
          <w:sz w:val="24"/>
          <w:szCs w:val="24"/>
        </w:rPr>
        <w:t>C</w:t>
      </w:r>
      <w:r w:rsidRPr="00CC7E95">
        <w:rPr>
          <w:rFonts w:ascii="Times New Roman" w:eastAsia="SimSun" w:hAnsi="Times New Roman" w:cs="Times New Roman"/>
          <w:i/>
          <w:sz w:val="24"/>
          <w:szCs w:val="24"/>
          <w:vertAlign w:val="subscript"/>
        </w:rPr>
        <w:t>n</w:t>
      </w:r>
      <w:proofErr w:type="spellEnd"/>
      <w:r w:rsidRPr="00CC7E95">
        <w:rPr>
          <w:rFonts w:ascii="Times New Roman" w:eastAsia="SimSun" w:hAnsi="Times New Roman" w:cs="Times New Roman"/>
          <w:sz w:val="24"/>
          <w:szCs w:val="24"/>
        </w:rPr>
        <w:t xml:space="preserve"> and the maximum deviation respectively. The value of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is given by:</w:t>
      </w:r>
    </w:p>
    <w:tbl>
      <w:tblPr>
        <w:tblW w:w="0" w:type="auto"/>
        <w:tblCellMar>
          <w:left w:w="70" w:type="dxa"/>
          <w:right w:w="70" w:type="dxa"/>
        </w:tblCellMar>
        <w:tblLook w:val="0000" w:firstRow="0" w:lastRow="0" w:firstColumn="0" w:lastColumn="0" w:noHBand="0" w:noVBand="0"/>
      </w:tblPr>
      <w:tblGrid>
        <w:gridCol w:w="8550"/>
        <w:gridCol w:w="616"/>
      </w:tblGrid>
      <w:tr w:rsidR="00262D26" w:rsidRPr="00CC7E95" w:rsidTr="003C6D41">
        <w:tc>
          <w:tcPr>
            <w:tcW w:w="9426" w:type="dxa"/>
          </w:tcPr>
          <w:p w:rsidR="00262D26" w:rsidRPr="00CC7E95" w:rsidRDefault="00262D26" w:rsidP="003C6D41">
            <w:pPr>
              <w:spacing w:before="120" w:after="120"/>
              <w:ind w:left="709"/>
              <w:rPr>
                <w:rFonts w:ascii="Times New Roman" w:hAnsi="Times New Roman" w:cs="Times New Roman"/>
                <w:snapToGrid w:val="0"/>
                <w:sz w:val="24"/>
                <w:szCs w:val="24"/>
              </w:rPr>
            </w:pPr>
            <m:oMathPara>
              <m:oMath>
                <m:r>
                  <w:rPr>
                    <w:rFonts w:ascii="Cambria Math" w:hAnsi="Cambria Math" w:cs="Times New Roman"/>
                    <w:snapToGrid w:val="0"/>
                    <w:sz w:val="24"/>
                    <w:szCs w:val="24"/>
                  </w:rPr>
                  <m:t>D</m:t>
                </m:r>
                <m:r>
                  <m:rPr>
                    <m:sty m:val="p"/>
                  </m:rPr>
                  <w:rPr>
                    <w:rFonts w:ascii="Cambria Math" w:hAnsi="Times New Roman" w:cs="Times New Roman"/>
                    <w:snapToGrid w:val="0"/>
                    <w:sz w:val="24"/>
                    <w:szCs w:val="24"/>
                  </w:rPr>
                  <m:t>=</m:t>
                </m:r>
                <m:func>
                  <m:funcPr>
                    <m:ctrlPr>
                      <w:rPr>
                        <w:rFonts w:ascii="Cambria Math" w:hAnsi="Times New Roman" w:cs="Times New Roman"/>
                        <w:snapToGrid w:val="0"/>
                        <w:sz w:val="24"/>
                        <w:szCs w:val="24"/>
                      </w:rPr>
                    </m:ctrlPr>
                  </m:funcPr>
                  <m:fName>
                    <m:limLow>
                      <m:limLowPr>
                        <m:ctrlPr>
                          <w:rPr>
                            <w:rFonts w:ascii="Cambria Math" w:hAnsi="Times New Roman" w:cs="Times New Roman"/>
                            <w:snapToGrid w:val="0"/>
                            <w:sz w:val="24"/>
                            <w:szCs w:val="24"/>
                          </w:rPr>
                        </m:ctrlPr>
                      </m:limLowPr>
                      <m:e>
                        <m:r>
                          <m:rPr>
                            <m:sty m:val="p"/>
                          </m:rPr>
                          <w:rPr>
                            <w:rFonts w:ascii="Cambria Math" w:hAnsi="Times New Roman" w:cs="Times New Roman"/>
                            <w:snapToGrid w:val="0"/>
                            <w:sz w:val="24"/>
                            <w:szCs w:val="24"/>
                          </w:rPr>
                          <m:t>max</m:t>
                        </m:r>
                      </m:e>
                      <m:lim>
                        <m:r>
                          <w:rPr>
                            <w:rFonts w:ascii="Cambria Math" w:hAnsi="Cambria Math" w:cs="Times New Roman"/>
                            <w:snapToGrid w:val="0"/>
                            <w:sz w:val="24"/>
                            <w:szCs w:val="24"/>
                          </w:rPr>
                          <m:t>C</m:t>
                        </m:r>
                      </m:lim>
                    </m:limLow>
                  </m:fName>
                  <m:e>
                    <m:d>
                      <m:dPr>
                        <m:begChr m:val="|"/>
                        <m:endChr m:val="|"/>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d</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Times New Roman" w:hAnsi="Times New Roman" w:cs="Times New Roman"/>
                            <w:snapToGrid w:val="0"/>
                            <w:sz w:val="24"/>
                            <w:szCs w:val="24"/>
                          </w:rPr>
                          <m:t>-</m:t>
                        </m:r>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n</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e>
                    </m:d>
                  </m:e>
                </m:func>
              </m:oMath>
            </m:oMathPara>
          </w:p>
        </w:tc>
        <w:tc>
          <w:tcPr>
            <w:tcW w:w="643" w:type="dxa"/>
            <w:vAlign w:val="center"/>
          </w:tcPr>
          <w:p w:rsidR="00262D26" w:rsidRPr="00CC7E95" w:rsidRDefault="00262D26" w:rsidP="001B3387">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1B3387">
              <w:rPr>
                <w:rFonts w:ascii="Times New Roman" w:hAnsi="Times New Roman" w:cs="Times New Roman" w:hint="eastAsia"/>
                <w:sz w:val="24"/>
                <w:szCs w:val="24"/>
              </w:rPr>
              <w:t>3</w:t>
            </w:r>
            <w:r w:rsidRPr="00CC7E95">
              <w:rPr>
                <w:rFonts w:ascii="Times New Roman" w:hAnsi="Times New Roman" w:cs="Times New Roman"/>
                <w:sz w:val="24"/>
                <w:szCs w:val="24"/>
              </w:rPr>
              <w:t xml:space="preserve">) </w:t>
            </w:r>
          </w:p>
        </w:tc>
      </w:tr>
    </w:tbl>
    <w:p w:rsidR="00262D26" w:rsidRPr="00CC7E95" w:rsidRDefault="00262D26" w:rsidP="00262D26">
      <w:pPr>
        <w:ind w:firstLineChars="100" w:firstLine="240"/>
        <w:rPr>
          <w:rFonts w:ascii="Times New Roman" w:hAnsi="Times New Roman" w:cs="Times New Roman"/>
          <w:sz w:val="24"/>
          <w:szCs w:val="24"/>
        </w:rPr>
      </w:pPr>
      <w:r w:rsidRPr="00CC7E95">
        <w:rPr>
          <w:rFonts w:ascii="Times New Roman" w:eastAsia="SimSun" w:hAnsi="Times New Roman" w:cs="Times New Roman"/>
          <w:sz w:val="24"/>
          <w:szCs w:val="24"/>
        </w:rPr>
        <w:t xml:space="preserve">Note that the inequalities </w:t>
      </w:r>
      <w:r w:rsidR="001E742F">
        <w:rPr>
          <w:rFonts w:ascii="Times New Roman" w:hAnsi="Times New Roman" w:cs="Times New Roman" w:hint="eastAsia"/>
          <w:sz w:val="24"/>
          <w:szCs w:val="24"/>
        </w:rPr>
        <w:t>considered in</w:t>
      </w:r>
      <w:r w:rsidRPr="00CC7E95">
        <w:rPr>
          <w:rFonts w:ascii="Times New Roman" w:eastAsia="SimSun" w:hAnsi="Times New Roman" w:cs="Times New Roman"/>
          <w:sz w:val="24"/>
          <w:szCs w:val="24"/>
        </w:rPr>
        <w:t xml:space="preserve"> the CDFs are inverted because our interest focuses on the strong co-expression</w:t>
      </w:r>
      <w:r w:rsidRPr="00CC7E95">
        <w:rPr>
          <w:rFonts w:ascii="Times New Roman" w:hAnsi="Times New Roman" w:cs="Times New Roman"/>
          <w:sz w:val="24"/>
          <w:szCs w:val="24"/>
        </w:rPr>
        <w:t>.</w:t>
      </w:r>
    </w:p>
    <w:tbl>
      <w:tblPr>
        <w:tblW w:w="0" w:type="auto"/>
        <w:tblCellMar>
          <w:left w:w="70" w:type="dxa"/>
          <w:right w:w="70" w:type="dxa"/>
        </w:tblCellMar>
        <w:tblLook w:val="0000" w:firstRow="0" w:lastRow="0" w:firstColumn="0" w:lastColumn="0" w:noHBand="0" w:noVBand="0"/>
      </w:tblPr>
      <w:tblGrid>
        <w:gridCol w:w="8549"/>
        <w:gridCol w:w="617"/>
      </w:tblGrid>
      <w:tr w:rsidR="00262D26" w:rsidRPr="00CC7E95" w:rsidTr="003C6D41">
        <w:tc>
          <w:tcPr>
            <w:tcW w:w="9426" w:type="dxa"/>
          </w:tcPr>
          <w:p w:rsidR="00262D26" w:rsidRPr="00CC7E95" w:rsidRDefault="002762E1" w:rsidP="003C6D41">
            <w:pPr>
              <w:spacing w:before="120" w:after="120"/>
              <w:ind w:left="709"/>
              <w:rPr>
                <w:rFonts w:ascii="Times New Roman" w:hAnsi="Times New Roman" w:cs="Times New Roman"/>
                <w:snapToGrid w:val="0"/>
                <w:sz w:val="24"/>
                <w:szCs w:val="24"/>
              </w:rPr>
            </w:pPr>
            <m:oMathPara>
              <m:oMath>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d</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Cambria Math" w:hAnsi="Times New Roman" w:cs="Times New Roman"/>
                    <w:snapToGrid w:val="0"/>
                    <w:sz w:val="24"/>
                    <w:szCs w:val="24"/>
                  </w:rPr>
                  <m:t>=Prob</m:t>
                </m:r>
                <m:d>
                  <m:dPr>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C</m:t>
                        </m:r>
                      </m:e>
                      <m:sub>
                        <m:r>
                          <w:rPr>
                            <w:rFonts w:ascii="Cambria Math" w:hAnsi="Cambria Math" w:cs="Times New Roman"/>
                            <w:snapToGrid w:val="0"/>
                            <w:sz w:val="24"/>
                            <w:szCs w:val="24"/>
                          </w:rPr>
                          <m:t>d</m:t>
                        </m:r>
                      </m:sub>
                    </m:sSub>
                    <m:r>
                      <w:rPr>
                        <w:rFonts w:ascii="Times New Roman" w:hAnsi="Times New Roman" w:cs="Times New Roman"/>
                        <w:snapToGrid w:val="0"/>
                        <w:sz w:val="24"/>
                        <w:szCs w:val="24"/>
                      </w:rPr>
                      <m:t>≥</m:t>
                    </m:r>
                    <m:r>
                      <w:rPr>
                        <w:rFonts w:ascii="Cambria Math" w:hAnsi="Cambria Math" w:cs="Times New Roman"/>
                        <w:snapToGrid w:val="0"/>
                        <w:sz w:val="24"/>
                        <w:szCs w:val="24"/>
                      </w:rPr>
                      <m:t>C</m:t>
                    </m:r>
                  </m:e>
                </m:d>
              </m:oMath>
            </m:oMathPara>
          </w:p>
        </w:tc>
        <w:tc>
          <w:tcPr>
            <w:tcW w:w="643" w:type="dxa"/>
            <w:vAlign w:val="center"/>
          </w:tcPr>
          <w:p w:rsidR="00262D26" w:rsidRPr="00CC7E95" w:rsidRDefault="00262D26" w:rsidP="001B3387">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1B3387">
              <w:rPr>
                <w:rFonts w:ascii="Times New Roman" w:hAnsi="Times New Roman" w:cs="Times New Roman" w:hint="eastAsia"/>
                <w:sz w:val="24"/>
                <w:szCs w:val="24"/>
              </w:rPr>
              <w:t>4</w:t>
            </w:r>
            <w:r w:rsidRPr="00CC7E95">
              <w:rPr>
                <w:rFonts w:ascii="Times New Roman" w:hAnsi="Times New Roman" w:cs="Times New Roman"/>
                <w:sz w:val="24"/>
                <w:szCs w:val="24"/>
              </w:rPr>
              <w:t xml:space="preserve">) </w:t>
            </w:r>
          </w:p>
        </w:tc>
      </w:tr>
      <w:tr w:rsidR="00262D26" w:rsidRPr="00CC7E95" w:rsidTr="003C6D41">
        <w:tc>
          <w:tcPr>
            <w:tcW w:w="9426" w:type="dxa"/>
          </w:tcPr>
          <w:p w:rsidR="00262D26" w:rsidRPr="00CC7E95" w:rsidRDefault="002762E1" w:rsidP="003C6D41">
            <w:pPr>
              <w:spacing w:before="120" w:after="120"/>
              <w:ind w:left="709"/>
              <w:rPr>
                <w:rFonts w:ascii="Times New Roman" w:hAnsi="Times New Roman" w:cs="Times New Roman"/>
                <w:snapToGrid w:val="0"/>
                <w:sz w:val="24"/>
                <w:szCs w:val="24"/>
              </w:rPr>
            </w:pPr>
            <m:oMathPara>
              <m:oMath>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F</m:t>
                    </m:r>
                  </m:e>
                  <m:sub>
                    <m:r>
                      <w:rPr>
                        <w:rFonts w:ascii="Cambria Math" w:hAnsi="Cambria Math" w:cs="Times New Roman"/>
                        <w:snapToGrid w:val="0"/>
                        <w:sz w:val="24"/>
                        <w:szCs w:val="24"/>
                      </w:rPr>
                      <m:t>n</m:t>
                    </m:r>
                  </m:sub>
                </m:sSub>
                <m:d>
                  <m:dPr>
                    <m:ctrlPr>
                      <w:rPr>
                        <w:rFonts w:ascii="Cambria Math" w:hAnsi="Times New Roman" w:cs="Times New Roman"/>
                        <w:snapToGrid w:val="0"/>
                        <w:sz w:val="24"/>
                        <w:szCs w:val="24"/>
                      </w:rPr>
                    </m:ctrlPr>
                  </m:dPr>
                  <m:e>
                    <m:r>
                      <w:rPr>
                        <w:rFonts w:ascii="Cambria Math" w:hAnsi="Cambria Math" w:cs="Times New Roman"/>
                        <w:snapToGrid w:val="0"/>
                        <w:sz w:val="24"/>
                        <w:szCs w:val="24"/>
                      </w:rPr>
                      <m:t>C</m:t>
                    </m:r>
                  </m:e>
                </m:d>
                <m:r>
                  <m:rPr>
                    <m:sty m:val="p"/>
                  </m:rPr>
                  <w:rPr>
                    <w:rFonts w:ascii="Cambria Math" w:hAnsi="Times New Roman" w:cs="Times New Roman"/>
                    <w:snapToGrid w:val="0"/>
                    <w:sz w:val="24"/>
                    <w:szCs w:val="24"/>
                  </w:rPr>
                  <m:t>=Prob</m:t>
                </m:r>
                <m:d>
                  <m:dPr>
                    <m:ctrlPr>
                      <w:rPr>
                        <w:rFonts w:ascii="Cambria Math" w:hAnsi="Times New Roman" w:cs="Times New Roman"/>
                        <w:snapToGrid w:val="0"/>
                        <w:sz w:val="24"/>
                        <w:szCs w:val="24"/>
                      </w:rPr>
                    </m:ctrlPr>
                  </m:dPr>
                  <m:e>
                    <m:sSub>
                      <m:sSubPr>
                        <m:ctrlPr>
                          <w:rPr>
                            <w:rFonts w:ascii="Cambria Math" w:hAnsi="Times New Roman" w:cs="Times New Roman"/>
                            <w:i/>
                            <w:snapToGrid w:val="0"/>
                            <w:sz w:val="24"/>
                            <w:szCs w:val="24"/>
                          </w:rPr>
                        </m:ctrlPr>
                      </m:sSubPr>
                      <m:e>
                        <m:r>
                          <w:rPr>
                            <w:rFonts w:ascii="Cambria Math" w:hAnsi="Cambria Math" w:cs="Times New Roman"/>
                            <w:snapToGrid w:val="0"/>
                            <w:sz w:val="24"/>
                            <w:szCs w:val="24"/>
                          </w:rPr>
                          <m:t>C</m:t>
                        </m:r>
                      </m:e>
                      <m:sub>
                        <m:r>
                          <w:rPr>
                            <w:rFonts w:ascii="Cambria Math" w:hAnsi="Cambria Math" w:cs="Times New Roman"/>
                            <w:snapToGrid w:val="0"/>
                            <w:sz w:val="24"/>
                            <w:szCs w:val="24"/>
                          </w:rPr>
                          <m:t>n</m:t>
                        </m:r>
                      </m:sub>
                    </m:sSub>
                    <m:r>
                      <w:rPr>
                        <w:rFonts w:ascii="Times New Roman" w:hAnsi="Times New Roman" w:cs="Times New Roman"/>
                        <w:snapToGrid w:val="0"/>
                        <w:sz w:val="24"/>
                        <w:szCs w:val="24"/>
                      </w:rPr>
                      <m:t>≥</m:t>
                    </m:r>
                    <m:r>
                      <w:rPr>
                        <w:rFonts w:ascii="Cambria Math" w:hAnsi="Cambria Math" w:cs="Times New Roman"/>
                        <w:snapToGrid w:val="0"/>
                        <w:sz w:val="24"/>
                        <w:szCs w:val="24"/>
                      </w:rPr>
                      <m:t>C</m:t>
                    </m:r>
                  </m:e>
                </m:d>
              </m:oMath>
            </m:oMathPara>
          </w:p>
        </w:tc>
        <w:tc>
          <w:tcPr>
            <w:tcW w:w="643" w:type="dxa"/>
            <w:vAlign w:val="center"/>
          </w:tcPr>
          <w:p w:rsidR="00262D26" w:rsidRPr="00CC7E95" w:rsidRDefault="001B3387" w:rsidP="003C6D41">
            <w:pPr>
              <w:spacing w:before="120" w:after="120"/>
              <w:rPr>
                <w:rFonts w:ascii="Times New Roman" w:hAnsi="Times New Roman" w:cs="Times New Roman"/>
                <w:snapToGrid w:val="0"/>
                <w:sz w:val="24"/>
                <w:szCs w:val="24"/>
              </w:rPr>
            </w:pPr>
            <w:r>
              <w:rPr>
                <w:rFonts w:ascii="Times New Roman" w:hAnsi="Times New Roman" w:cs="Times New Roman"/>
                <w:sz w:val="24"/>
                <w:szCs w:val="24"/>
              </w:rPr>
              <w:t>(</w:t>
            </w:r>
            <w:r>
              <w:rPr>
                <w:rFonts w:ascii="Times New Roman" w:hAnsi="Times New Roman" w:cs="Times New Roman" w:hint="eastAsia"/>
                <w:sz w:val="24"/>
                <w:szCs w:val="24"/>
              </w:rPr>
              <w:t>5</w:t>
            </w:r>
            <w:r w:rsidR="00262D26" w:rsidRPr="00CC7E95">
              <w:rPr>
                <w:rFonts w:ascii="Times New Roman" w:hAnsi="Times New Roman" w:cs="Times New Roman"/>
                <w:sz w:val="24"/>
                <w:szCs w:val="24"/>
              </w:rPr>
              <w:t xml:space="preserve">) </w:t>
            </w:r>
          </w:p>
        </w:tc>
      </w:tr>
    </w:tbl>
    <w:p w:rsidR="00262D26" w:rsidRDefault="00262D26" w:rsidP="00262D26">
      <w:pPr>
        <w:ind w:firstLineChars="100" w:firstLine="240"/>
        <w:rPr>
          <w:rFonts w:ascii="Times New Roman" w:eastAsia="SimSun" w:hAnsi="Times New Roman" w:cs="Times New Roman"/>
          <w:sz w:val="24"/>
          <w:szCs w:val="24"/>
        </w:rPr>
      </w:pPr>
      <w:r w:rsidRPr="00CC7E95">
        <w:rPr>
          <w:rFonts w:ascii="Times New Roman" w:eastAsia="SimSun" w:hAnsi="Times New Roman" w:cs="Times New Roman"/>
          <w:sz w:val="24"/>
          <w:szCs w:val="24"/>
        </w:rPr>
        <w:t xml:space="preserve">The optimal threshold represents a co-expression </w:t>
      </w:r>
      <w:r w:rsidRPr="00CC7E95">
        <w:rPr>
          <w:rFonts w:ascii="Times New Roman" w:hAnsi="Times New Roman" w:cs="Times New Roman"/>
          <w:sz w:val="24"/>
          <w:szCs w:val="24"/>
        </w:rPr>
        <w:t>magnitude</w:t>
      </w:r>
      <w:r w:rsidRPr="00CC7E95">
        <w:rPr>
          <w:rFonts w:ascii="Times New Roman" w:eastAsia="SimSun" w:hAnsi="Times New Roman" w:cs="Times New Roman"/>
          <w:sz w:val="24"/>
          <w:szCs w:val="24"/>
        </w:rPr>
        <w:t xml:space="preserve">, at which </w:t>
      </w:r>
      <w:proofErr w:type="spellStart"/>
      <w:proofErr w:type="gramStart"/>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d</w:t>
      </w:r>
      <w:proofErr w:type="spellEnd"/>
      <w:proofErr w:type="gramEnd"/>
      <w:r w:rsidRPr="00CC7E95">
        <w:rPr>
          <w:rFonts w:ascii="Times New Roman" w:eastAsia="SimSun" w:hAnsi="Times New Roman" w:cs="Times New Roman"/>
          <w:sz w:val="24"/>
          <w:szCs w:val="24"/>
        </w:rPr>
        <w:t xml:space="preserve"> and </w:t>
      </w:r>
      <w:proofErr w:type="spellStart"/>
      <w:r w:rsidRPr="00CC7E95">
        <w:rPr>
          <w:rFonts w:ascii="Times New Roman" w:eastAsia="SimSun" w:hAnsi="Times New Roman" w:cs="Times New Roman"/>
          <w:i/>
          <w:sz w:val="24"/>
          <w:szCs w:val="24"/>
        </w:rPr>
        <w:t>F</w:t>
      </w:r>
      <w:r w:rsidRPr="00CC7E95">
        <w:rPr>
          <w:rFonts w:ascii="Times New Roman" w:eastAsia="SimSun" w:hAnsi="Times New Roman" w:cs="Times New Roman"/>
          <w:i/>
          <w:sz w:val="24"/>
          <w:szCs w:val="24"/>
          <w:vertAlign w:val="subscript"/>
        </w:rPr>
        <w:t>n</w:t>
      </w:r>
      <w:proofErr w:type="spellEnd"/>
      <w:r w:rsidRPr="00CC7E95">
        <w:rPr>
          <w:rFonts w:ascii="Times New Roman" w:eastAsia="SimSun" w:hAnsi="Times New Roman" w:cs="Times New Roman"/>
          <w:sz w:val="24"/>
          <w:szCs w:val="24"/>
        </w:rPr>
        <w:t xml:space="preserve"> are extremely deviated. The statistic of two-sample KS test is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approximately following Chi-square distribution. Thus, the</w:t>
      </w:r>
      <w:r w:rsidR="001E742F">
        <w:rPr>
          <w:rFonts w:ascii="Times New Roman" w:eastAsia="SimSun" w:hAnsi="Times New Roman" w:cs="Times New Roman"/>
          <w:sz w:val="24"/>
          <w:szCs w:val="24"/>
        </w:rPr>
        <w:t xml:space="preserve"> statistical significance </w:t>
      </w:r>
      <w:r w:rsidR="001E742F">
        <w:rPr>
          <w:rFonts w:ascii="Times New Roman" w:hAnsi="Times New Roman" w:cs="Times New Roman" w:hint="eastAsia"/>
          <w:sz w:val="24"/>
          <w:szCs w:val="24"/>
        </w:rPr>
        <w:t>is</w:t>
      </w:r>
      <w:r w:rsidRPr="00CC7E95">
        <w:rPr>
          <w:rFonts w:ascii="Times New Roman" w:eastAsia="SimSun" w:hAnsi="Times New Roman" w:cs="Times New Roman"/>
          <w:sz w:val="24"/>
          <w:szCs w:val="24"/>
        </w:rPr>
        <w:t xml:space="preserve"> tested </w:t>
      </w:r>
      <w:r w:rsidR="001E742F">
        <w:rPr>
          <w:rFonts w:ascii="Times New Roman" w:hAnsi="Times New Roman" w:cs="Times New Roman" w:hint="eastAsia"/>
          <w:sz w:val="24"/>
          <w:szCs w:val="24"/>
        </w:rPr>
        <w:t>by comparing</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 xml:space="preserve">the </w:t>
      </w:r>
      <w:r w:rsidRPr="001E742F">
        <w:rPr>
          <w:rFonts w:ascii="Times New Roman" w:eastAsia="SimSun" w:hAnsi="Times New Roman" w:cs="Times New Roman"/>
          <w:i/>
          <w:sz w:val="24"/>
          <w:szCs w:val="24"/>
        </w:rPr>
        <w:t>P</w:t>
      </w:r>
      <w:r w:rsidRPr="00CC7E95">
        <w:rPr>
          <w:rFonts w:ascii="Times New Roman" w:eastAsia="SimSun" w:hAnsi="Times New Roman" w:cs="Times New Roman"/>
          <w:sz w:val="24"/>
          <w:szCs w:val="24"/>
        </w:rPr>
        <w:t>-value</w:t>
      </w:r>
      <w:r w:rsidR="001E742F">
        <w:rPr>
          <w:rFonts w:ascii="Times New Roman" w:hAnsi="Times New Roman" w:cs="Times New Roman" w:hint="eastAsia"/>
          <w:sz w:val="24"/>
          <w:szCs w:val="24"/>
        </w:rPr>
        <w:t xml:space="preserve"> with the confidence level</w:t>
      </w:r>
      <w:r w:rsidRPr="00CC7E95">
        <w:rPr>
          <w:rFonts w:ascii="Times New Roman" w:eastAsia="SimSun" w:hAnsi="Times New Roman" w:cs="Times New Roman"/>
          <w:sz w:val="24"/>
          <w:szCs w:val="24"/>
        </w:rPr>
        <w:t xml:space="preserve"> or comparing </w:t>
      </w:r>
      <w:r w:rsidRPr="00CC7E95">
        <w:rPr>
          <w:rFonts w:ascii="Times New Roman" w:eastAsia="SimSun" w:hAnsi="Times New Roman" w:cs="Times New Roman"/>
          <w:i/>
          <w:sz w:val="24"/>
          <w:szCs w:val="24"/>
        </w:rPr>
        <w:t>D</w:t>
      </w:r>
      <w:r w:rsidRPr="00CC7E95">
        <w:rPr>
          <w:rFonts w:ascii="Times New Roman" w:eastAsia="SimSun" w:hAnsi="Times New Roman" w:cs="Times New Roman"/>
          <w:sz w:val="24"/>
          <w:szCs w:val="24"/>
        </w:rPr>
        <w:t xml:space="preserve"> with the critical value. </w:t>
      </w:r>
      <w:r w:rsidR="001E742F">
        <w:rPr>
          <w:rFonts w:ascii="Times New Roman" w:hAnsi="Times New Roman" w:cs="Times New Roman" w:hint="eastAsia"/>
          <w:sz w:val="24"/>
          <w:szCs w:val="24"/>
        </w:rPr>
        <w:t>Based on</w:t>
      </w:r>
      <w:r w:rsidRPr="00CC7E95">
        <w:rPr>
          <w:rFonts w:ascii="Times New Roman" w:eastAsia="SimSun" w:hAnsi="Times New Roman" w:cs="Times New Roman"/>
          <w:sz w:val="24"/>
          <w:szCs w:val="24"/>
        </w:rPr>
        <w:t xml:space="preserve"> the </w:t>
      </w:r>
      <w:r w:rsidR="001E742F">
        <w:rPr>
          <w:rFonts w:ascii="Times New Roman" w:hAnsi="Times New Roman" w:cs="Times New Roman" w:hint="eastAsia"/>
          <w:sz w:val="24"/>
          <w:szCs w:val="24"/>
        </w:rPr>
        <w:t xml:space="preserve">identified </w:t>
      </w:r>
      <w:r w:rsidRPr="00CC7E95">
        <w:rPr>
          <w:rFonts w:ascii="Times New Roman" w:eastAsia="SimSun" w:hAnsi="Times New Roman" w:cs="Times New Roman"/>
          <w:sz w:val="24"/>
          <w:szCs w:val="24"/>
        </w:rPr>
        <w:t xml:space="preserve">optimal threshold, the gene pairs </w:t>
      </w:r>
      <w:r w:rsidR="0097302A">
        <w:rPr>
          <w:rFonts w:ascii="Times New Roman" w:hAnsi="Times New Roman" w:cs="Times New Roman" w:hint="eastAsia"/>
          <w:sz w:val="24"/>
          <w:szCs w:val="24"/>
        </w:rPr>
        <w:t>were</w:t>
      </w:r>
      <w:r w:rsidRPr="00CC7E95">
        <w:rPr>
          <w:rFonts w:ascii="Times New Roman" w:eastAsia="SimSun" w:hAnsi="Times New Roman" w:cs="Times New Roman"/>
          <w:sz w:val="24"/>
          <w:szCs w:val="24"/>
        </w:rPr>
        <w:t xml:space="preserve"> </w:t>
      </w:r>
      <w:r w:rsidR="001E742F">
        <w:rPr>
          <w:rFonts w:ascii="Times New Roman" w:hAnsi="Times New Roman" w:cs="Times New Roman" w:hint="eastAsia"/>
          <w:sz w:val="24"/>
          <w:szCs w:val="24"/>
        </w:rPr>
        <w:t>classified</w:t>
      </w:r>
      <w:r w:rsidRPr="00CC7E95">
        <w:rPr>
          <w:rFonts w:ascii="Times New Roman" w:eastAsia="SimSun" w:hAnsi="Times New Roman" w:cs="Times New Roman"/>
          <w:sz w:val="24"/>
          <w:szCs w:val="24"/>
        </w:rPr>
        <w:t xml:space="preserve"> into the </w:t>
      </w:r>
      <w:r w:rsidRPr="00CC7E95">
        <w:rPr>
          <w:rFonts w:ascii="Times New Roman" w:hAnsi="Times New Roman" w:cs="Times New Roman"/>
          <w:sz w:val="24"/>
          <w:szCs w:val="24"/>
        </w:rPr>
        <w:t>strong and weak</w:t>
      </w:r>
      <w:r w:rsidRPr="00CC7E95">
        <w:rPr>
          <w:rFonts w:ascii="Times New Roman" w:eastAsia="SimSun" w:hAnsi="Times New Roman" w:cs="Times New Roman"/>
          <w:sz w:val="24"/>
          <w:szCs w:val="24"/>
        </w:rPr>
        <w:t xml:space="preserve"> co-expression classes.</w:t>
      </w:r>
    </w:p>
    <w:p w:rsidR="00F62691" w:rsidRDefault="00F62691" w:rsidP="00F62691">
      <w:pPr>
        <w:rPr>
          <w:rFonts w:ascii="Times New Roman" w:eastAsia="SimSun" w:hAnsi="Times New Roman" w:cs="Times New Roman"/>
          <w:sz w:val="24"/>
          <w:szCs w:val="24"/>
        </w:rPr>
      </w:pPr>
    </w:p>
    <w:p w:rsidR="00F62691" w:rsidRPr="00554F21" w:rsidRDefault="00F62691" w:rsidP="00F62691">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sz w:val="24"/>
          <w:szCs w:val="24"/>
        </w:rPr>
        <w:t>Quantification of association</w:t>
      </w:r>
      <w:r w:rsidRPr="00A822B7">
        <w:rPr>
          <w:rFonts w:ascii="Times New Roman" w:hAnsi="Times New Roman" w:cs="Times New Roman"/>
          <w:sz w:val="24"/>
          <w:szCs w:val="24"/>
        </w:rPr>
        <w:t xml:space="preserve"> </w:t>
      </w:r>
      <w:r>
        <w:rPr>
          <w:rFonts w:ascii="Times New Roman" w:hAnsi="Times New Roman" w:cs="Times New Roman"/>
          <w:sz w:val="24"/>
          <w:szCs w:val="24"/>
        </w:rPr>
        <w:t>between co-expression and state</w:t>
      </w:r>
    </w:p>
    <w:p w:rsidR="00F62691" w:rsidRDefault="00F62691" w:rsidP="00F62691">
      <w:pPr>
        <w:ind w:firstLine="420"/>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r>
        <w:rPr>
          <w:rFonts w:ascii="Times New Roman" w:hAnsi="Times New Roman" w:cs="Times New Roman" w:hint="eastAsia"/>
          <w:sz w:val="24"/>
          <w:szCs w:val="24"/>
        </w:rPr>
        <w:t xml:space="preserve">The optimal threshold dichotomizes the gene pairs into strong and weak co-expression classes. Table 1 illustrates the cross-tabulation of gene pair counts between states and co-expression classes and defines their notations. </w:t>
      </w:r>
      <w:r>
        <w:rPr>
          <w:rFonts w:ascii="Times New Roman" w:hAnsi="Times New Roman" w:cs="Times New Roman"/>
          <w:sz w:val="24"/>
          <w:szCs w:val="24"/>
        </w:rPr>
        <w:t xml:space="preserve">The numbers of strongly and weakly co-expressed gene pairs in neoplastic state are denoted by </w:t>
      </w: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proofErr w:type="spellEnd"/>
      <w:r>
        <w:rPr>
          <w:rFonts w:ascii="Times New Roman" w:hAnsi="Times New Roman" w:cs="Times New Roman"/>
          <w:sz w:val="24"/>
          <w:szCs w:val="24"/>
        </w:rPr>
        <w:t xml:space="preserve"> and </w:t>
      </w:r>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proofErr w:type="spellEnd"/>
      <w:r>
        <w:rPr>
          <w:rFonts w:ascii="Times New Roman" w:hAnsi="Times New Roman" w:cs="Times New Roman"/>
          <w:sz w:val="24"/>
          <w:szCs w:val="24"/>
        </w:rPr>
        <w:t xml:space="preserve"> respectively, while those in normal state, </w:t>
      </w: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proofErr w:type="spellEnd"/>
      <w:r>
        <w:rPr>
          <w:rFonts w:ascii="Times New Roman" w:hAnsi="Times New Roman" w:cs="Times New Roman"/>
          <w:sz w:val="24"/>
          <w:szCs w:val="24"/>
        </w:rPr>
        <w:t xml:space="preserve"> and </w:t>
      </w:r>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proofErr w:type="spellEnd"/>
      <w:r>
        <w:rPr>
          <w:rFonts w:ascii="Times New Roman" w:hAnsi="Times New Roman" w:cs="Times New Roman"/>
          <w:sz w:val="24"/>
          <w:szCs w:val="24"/>
        </w:rPr>
        <w:t>.</w:t>
      </w:r>
    </w:p>
    <w:p w:rsidR="002F6C00" w:rsidRDefault="002F6C00" w:rsidP="002F6C00">
      <w:pPr>
        <w:rPr>
          <w:rFonts w:ascii="Times New Roman" w:hAnsi="Times New Roman" w:cs="Times New Roman"/>
          <w:sz w:val="24"/>
          <w:szCs w:val="24"/>
        </w:rPr>
      </w:pPr>
    </w:p>
    <w:p w:rsidR="002F6C00" w:rsidRDefault="002F6C00" w:rsidP="002F6C00">
      <w:pPr>
        <w:rPr>
          <w:rFonts w:ascii="Times New Roman" w:hAnsi="Times New Roman" w:cs="Times New Roman"/>
          <w:sz w:val="24"/>
          <w:szCs w:val="24"/>
        </w:rPr>
      </w:pPr>
      <w:proofErr w:type="gramStart"/>
      <w:r>
        <w:rPr>
          <w:rFonts w:ascii="Times New Roman" w:hAnsi="Times New Roman" w:cs="Times New Roman" w:hint="eastAsia"/>
          <w:sz w:val="24"/>
          <w:szCs w:val="24"/>
        </w:rPr>
        <w:t>Table 1</w:t>
      </w:r>
      <w:r>
        <w:rPr>
          <w:rFonts w:ascii="Times New Roman" w:hAnsi="Times New Roman" w:cs="Times New Roman"/>
          <w:sz w:val="24"/>
          <w:szCs w:val="24"/>
        </w:rPr>
        <w:t>.</w:t>
      </w:r>
      <w:proofErr w:type="gramEnd"/>
      <w:r>
        <w:rPr>
          <w:rFonts w:ascii="Times New Roman" w:hAnsi="Times New Roman" w:cs="Times New Roman" w:hint="eastAsia"/>
          <w:sz w:val="24"/>
          <w:szCs w:val="24"/>
        </w:rPr>
        <w:tab/>
      </w:r>
      <w:proofErr w:type="gramStart"/>
      <w:r>
        <w:rPr>
          <w:rFonts w:ascii="Times New Roman" w:hAnsi="Times New Roman" w:cs="Times New Roman" w:hint="eastAsia"/>
          <w:sz w:val="24"/>
          <w:szCs w:val="24"/>
        </w:rPr>
        <w:t>Counts of gene pairs in different co-expression classes and states</w:t>
      </w:r>
      <w:r>
        <w:rPr>
          <w:rFonts w:ascii="Times New Roman" w:hAnsi="Times New Roman" w:cs="Times New Roman"/>
          <w:sz w:val="24"/>
          <w:szCs w:val="24"/>
        </w:rPr>
        <w:t>.</w:t>
      </w:r>
      <w:proofErr w:type="gramEnd"/>
    </w:p>
    <w:tbl>
      <w:tblPr>
        <w:tblStyle w:val="TableGrid"/>
        <w:tblW w:w="0" w:type="auto"/>
        <w:tblLook w:val="04A0" w:firstRow="1" w:lastRow="0" w:firstColumn="1" w:lastColumn="0" w:noHBand="0" w:noVBand="1"/>
      </w:tblPr>
      <w:tblGrid>
        <w:gridCol w:w="1549"/>
        <w:gridCol w:w="1440"/>
        <w:gridCol w:w="1440"/>
      </w:tblGrid>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Class\State</w:t>
            </w:r>
          </w:p>
        </w:tc>
        <w:tc>
          <w:tcPr>
            <w:tcW w:w="1440"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Normal</w:t>
            </w:r>
          </w:p>
        </w:tc>
        <w:tc>
          <w:tcPr>
            <w:tcW w:w="1440" w:type="dxa"/>
          </w:tcPr>
          <w:p w:rsidR="007C7BD8" w:rsidRDefault="007C7BD8" w:rsidP="00A007BF">
            <w:pPr>
              <w:rPr>
                <w:rFonts w:ascii="Times New Roman" w:hAnsi="Times New Roman" w:cs="Times New Roman"/>
                <w:sz w:val="24"/>
                <w:szCs w:val="24"/>
              </w:rPr>
            </w:pPr>
            <w:r>
              <w:rPr>
                <w:rFonts w:ascii="Times New Roman" w:hAnsi="Times New Roman" w:cs="Times New Roman" w:hint="eastAsia"/>
                <w:sz w:val="24"/>
                <w:szCs w:val="24"/>
              </w:rPr>
              <w:t>Neoplastic</w:t>
            </w:r>
          </w:p>
        </w:tc>
      </w:tr>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Strong co-expression</w:t>
            </w:r>
          </w:p>
        </w:tc>
        <w:tc>
          <w:tcPr>
            <w:tcW w:w="1440" w:type="dxa"/>
          </w:tcPr>
          <w:p w:rsidR="007C7BD8" w:rsidRDefault="007C7BD8" w:rsidP="00F62691">
            <w:pPr>
              <w:rPr>
                <w:rFonts w:ascii="Times New Roman" w:hAnsi="Times New Roman" w:cs="Times New Roman"/>
                <w:sz w:val="24"/>
                <w:szCs w:val="24"/>
              </w:rPr>
            </w:pP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proofErr w:type="spellEnd"/>
          </w:p>
        </w:tc>
        <w:tc>
          <w:tcPr>
            <w:tcW w:w="1440" w:type="dxa"/>
          </w:tcPr>
          <w:p w:rsidR="007C7BD8" w:rsidRDefault="007C7BD8" w:rsidP="00A007BF">
            <w:pPr>
              <w:rPr>
                <w:rFonts w:ascii="Times New Roman" w:hAnsi="Times New Roman" w:cs="Times New Roman"/>
                <w:sz w:val="24"/>
                <w:szCs w:val="24"/>
              </w:rPr>
            </w:pP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proofErr w:type="spellEnd"/>
          </w:p>
        </w:tc>
      </w:tr>
      <w:tr w:rsidR="007C7BD8" w:rsidTr="00A007BF">
        <w:tc>
          <w:tcPr>
            <w:tcW w:w="1549" w:type="dxa"/>
          </w:tcPr>
          <w:p w:rsidR="007C7BD8" w:rsidRDefault="007C7BD8" w:rsidP="00F62691">
            <w:pPr>
              <w:rPr>
                <w:rFonts w:ascii="Times New Roman" w:hAnsi="Times New Roman" w:cs="Times New Roman"/>
                <w:sz w:val="24"/>
                <w:szCs w:val="24"/>
              </w:rPr>
            </w:pPr>
            <w:r>
              <w:rPr>
                <w:rFonts w:ascii="Times New Roman" w:hAnsi="Times New Roman" w:cs="Times New Roman" w:hint="eastAsia"/>
                <w:sz w:val="24"/>
                <w:szCs w:val="24"/>
              </w:rPr>
              <w:t>Weak co-expression</w:t>
            </w:r>
          </w:p>
        </w:tc>
        <w:tc>
          <w:tcPr>
            <w:tcW w:w="1440" w:type="dxa"/>
          </w:tcPr>
          <w:p w:rsidR="007C7BD8" w:rsidRDefault="007C7BD8" w:rsidP="00F62691">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proofErr w:type="spellEnd"/>
          </w:p>
        </w:tc>
        <w:tc>
          <w:tcPr>
            <w:tcW w:w="1440" w:type="dxa"/>
          </w:tcPr>
          <w:p w:rsidR="007C7BD8" w:rsidRPr="00CD730B" w:rsidRDefault="007C7BD8" w:rsidP="00A007BF">
            <w:pPr>
              <w:rPr>
                <w:rFonts w:ascii="Times New Roman" w:hAnsi="Times New Roman" w:cs="Times New Roman"/>
                <w:sz w:val="24"/>
                <w:szCs w:val="24"/>
                <w:vertAlign w:val="subscript"/>
              </w:rPr>
            </w:pPr>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proofErr w:type="spellEnd"/>
          </w:p>
        </w:tc>
      </w:tr>
    </w:tbl>
    <w:p w:rsidR="00F62691" w:rsidRDefault="00F62691" w:rsidP="00F62691">
      <w:pPr>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p>
    <w:p w:rsidR="00F62691" w:rsidRDefault="00F62691" w:rsidP="00F62691">
      <w:pPr>
        <w:ind w:firstLine="420"/>
        <w:rPr>
          <w:rFonts w:ascii="Times New Roman" w:hAnsi="Times New Roman" w:cs="Times New Roman"/>
          <w:sz w:val="24"/>
          <w:szCs w:val="24"/>
        </w:rPr>
      </w:pPr>
      <w:r>
        <w:rPr>
          <w:rFonts w:ascii="Times New Roman" w:hAnsi="Times New Roman" w:cs="Times New Roman" w:hint="eastAsia"/>
          <w:sz w:val="24"/>
          <w:szCs w:val="24"/>
        </w:rPr>
        <w:t>The association between the co-expression classes and the states is quantified by the log odds ratio (</w:t>
      </w:r>
      <w:proofErr w:type="gramStart"/>
      <w:r>
        <w:rPr>
          <w:rFonts w:ascii="Times New Roman" w:hAnsi="Times New Roman" w:cs="Times New Roman" w:hint="eastAsia"/>
          <w:sz w:val="24"/>
          <w:szCs w:val="24"/>
        </w:rPr>
        <w:t>log</w:t>
      </w:r>
      <w:r>
        <w:rPr>
          <w:rFonts w:ascii="Times New Roman" w:hAnsi="Times New Roman" w:cs="Times New Roman"/>
          <w:sz w:val="24"/>
          <w:szCs w:val="24"/>
        </w:rPr>
        <w:t>(</w:t>
      </w:r>
      <w:proofErr w:type="gramEnd"/>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as given by the following equation. If the value of </w:t>
      </w:r>
      <w:proofErr w:type="gramStart"/>
      <w:r>
        <w:rPr>
          <w:rFonts w:ascii="Times New Roman" w:hAnsi="Times New Roman" w:cs="Times New Roman" w:hint="eastAsia"/>
          <w:sz w:val="24"/>
          <w:szCs w:val="24"/>
        </w:rPr>
        <w:t>log</w:t>
      </w:r>
      <w:r>
        <w:rPr>
          <w:rFonts w:ascii="Times New Roman" w:hAnsi="Times New Roman" w:cs="Times New Roman"/>
          <w:sz w:val="24"/>
          <w:szCs w:val="24"/>
        </w:rPr>
        <w:t>(</w:t>
      </w:r>
      <w:proofErr w:type="gramEnd"/>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is positive, the strong co-expression is more associated with </w:t>
      </w:r>
      <w:r w:rsidR="00B0535A">
        <w:rPr>
          <w:rFonts w:ascii="Times New Roman" w:hAnsi="Times New Roman" w:cs="Times New Roman" w:hint="eastAsia"/>
          <w:sz w:val="24"/>
          <w:szCs w:val="24"/>
        </w:rPr>
        <w:t xml:space="preserve">neoplastic </w:t>
      </w:r>
      <w:r>
        <w:rPr>
          <w:rFonts w:ascii="Times New Roman" w:hAnsi="Times New Roman" w:cs="Times New Roman" w:hint="eastAsia"/>
          <w:sz w:val="24"/>
          <w:szCs w:val="24"/>
        </w:rPr>
        <w:t xml:space="preserve">state. If the value is negative, the strong co-expression is more associated with </w:t>
      </w:r>
      <w:r w:rsidR="00B0535A">
        <w:rPr>
          <w:rFonts w:ascii="Times New Roman" w:hAnsi="Times New Roman" w:cs="Times New Roman" w:hint="eastAsia"/>
          <w:sz w:val="24"/>
          <w:szCs w:val="24"/>
        </w:rPr>
        <w:t>n</w:t>
      </w:r>
      <w:r w:rsidR="00B0535A">
        <w:rPr>
          <w:rFonts w:ascii="Times New Roman" w:hAnsi="Times New Roman" w:cs="Times New Roman"/>
          <w:sz w:val="24"/>
          <w:szCs w:val="24"/>
        </w:rPr>
        <w:t>ormal</w:t>
      </w:r>
      <w:r w:rsidR="00B0535A">
        <w:rPr>
          <w:rFonts w:ascii="Times New Roman" w:hAnsi="Times New Roman" w:cs="Times New Roman" w:hint="eastAsia"/>
          <w:sz w:val="24"/>
          <w:szCs w:val="24"/>
        </w:rPr>
        <w:t xml:space="preserve"> </w:t>
      </w:r>
      <w:r>
        <w:rPr>
          <w:rFonts w:ascii="Times New Roman" w:hAnsi="Times New Roman" w:cs="Times New Roman" w:hint="eastAsia"/>
          <w:sz w:val="24"/>
          <w:szCs w:val="24"/>
        </w:rPr>
        <w:t>state. There is no difference between two states if the value is zero.</w:t>
      </w:r>
      <w:r>
        <w:rPr>
          <w:rFonts w:ascii="Times New Roman" w:hAnsi="Times New Roman" w:cs="Times New Roman"/>
          <w:sz w:val="24"/>
          <w:szCs w:val="24"/>
        </w:rPr>
        <w:t xml:space="preserve"> </w:t>
      </w:r>
    </w:p>
    <w:tbl>
      <w:tblPr>
        <w:tblW w:w="0" w:type="auto"/>
        <w:tblCellMar>
          <w:left w:w="70" w:type="dxa"/>
          <w:right w:w="70" w:type="dxa"/>
        </w:tblCellMar>
        <w:tblLook w:val="0000" w:firstRow="0" w:lastRow="0" w:firstColumn="0" w:lastColumn="0" w:noHBand="0" w:noVBand="0"/>
      </w:tblPr>
      <w:tblGrid>
        <w:gridCol w:w="8553"/>
        <w:gridCol w:w="613"/>
      </w:tblGrid>
      <w:tr w:rsidR="00F62691" w:rsidRPr="00CC7E95" w:rsidTr="00F62691">
        <w:tc>
          <w:tcPr>
            <w:tcW w:w="8553" w:type="dxa"/>
          </w:tcPr>
          <w:p w:rsidR="00F62691" w:rsidRPr="00CC7E95" w:rsidRDefault="002762E1" w:rsidP="00B0535A">
            <w:pPr>
              <w:spacing w:before="120" w:after="120"/>
              <w:ind w:left="709"/>
              <w:rPr>
                <w:rFonts w:ascii="Times New Roman" w:hAnsi="Times New Roman" w:cs="Times New Roman"/>
                <w:snapToGrid w:val="0"/>
                <w:sz w:val="24"/>
                <w:szCs w:val="24"/>
              </w:rPr>
            </w:pPr>
            <m:oMathPara>
              <m:oMath>
                <m:func>
                  <m:funcPr>
                    <m:ctrlPr>
                      <w:rPr>
                        <w:rFonts w:ascii="Cambria Math" w:hAnsi="Cambria Math" w:cs="Times New Roman"/>
                        <w:i/>
                        <w:snapToGrid w:val="0"/>
                        <w:sz w:val="24"/>
                        <w:szCs w:val="24"/>
                      </w:rPr>
                    </m:ctrlPr>
                  </m:funcPr>
                  <m:fName>
                    <m:r>
                      <m:rPr>
                        <m:sty m:val="p"/>
                      </m:rPr>
                      <w:rPr>
                        <w:rFonts w:ascii="Cambria Math" w:hAnsi="Cambria Math" w:cs="Times New Roman"/>
                        <w:snapToGrid w:val="0"/>
                        <w:sz w:val="24"/>
                        <w:szCs w:val="24"/>
                      </w:rPr>
                      <m:t>log</m:t>
                    </m:r>
                  </m:fName>
                  <m:e>
                    <m:d>
                      <m:dPr>
                        <m:ctrlPr>
                          <w:rPr>
                            <w:rFonts w:ascii="Cambria Math" w:hAnsi="Cambria Math" w:cs="Times New Roman"/>
                            <w:i/>
                            <w:snapToGrid w:val="0"/>
                            <w:sz w:val="24"/>
                            <w:szCs w:val="24"/>
                          </w:rPr>
                        </m:ctrlPr>
                      </m:dPr>
                      <m:e>
                        <m:r>
                          <w:rPr>
                            <w:rFonts w:ascii="Cambria Math" w:hAnsi="Cambria Math" w:cs="Times New Roman"/>
                            <w:snapToGrid w:val="0"/>
                            <w:sz w:val="24"/>
                            <w:szCs w:val="24"/>
                          </w:rPr>
                          <m:t>OR</m:t>
                        </m:r>
                      </m:e>
                    </m:d>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log</m:t>
                        </m:r>
                      </m:e>
                      <m:sub>
                        <m:r>
                          <w:rPr>
                            <w:rFonts w:ascii="Cambria Math" w:hAnsi="Cambria Math" w:cs="Times New Roman"/>
                            <w:snapToGrid w:val="0"/>
                            <w:sz w:val="24"/>
                            <w:szCs w:val="24"/>
                          </w:rPr>
                          <m:t>10</m:t>
                        </m:r>
                      </m:sub>
                    </m:sSub>
                    <m:d>
                      <m:dPr>
                        <m:ctrlPr>
                          <w:rPr>
                            <w:rFonts w:ascii="Cambria Math" w:hAnsi="Cambria Math" w:cs="Times New Roman"/>
                            <w:i/>
                            <w:snapToGrid w:val="0"/>
                            <w:sz w:val="24"/>
                            <w:szCs w:val="24"/>
                          </w:rPr>
                        </m:ctrlPr>
                      </m:dPr>
                      <m:e>
                        <m:f>
                          <m:fPr>
                            <m:ctrlPr>
                              <w:rPr>
                                <w:rFonts w:ascii="Cambria Math" w:hAnsi="Cambria Math" w:cs="Times New Roman"/>
                                <w:i/>
                                <w:snapToGrid w:val="0"/>
                                <w:sz w:val="24"/>
                                <w:szCs w:val="24"/>
                              </w:rPr>
                            </m:ctrlPr>
                          </m:fPr>
                          <m:num>
                            <m:f>
                              <m:fPr>
                                <m:type m:val="lin"/>
                                <m:ctrlPr>
                                  <w:rPr>
                                    <w:rFonts w:ascii="Cambria Math" w:hAnsi="Cambria Math" w:cs="Times New Roman"/>
                                    <w:i/>
                                    <w:snapToGrid w:val="0"/>
                                    <w:sz w:val="24"/>
                                    <w:szCs w:val="24"/>
                                  </w:rPr>
                                </m:ctrlPr>
                              </m:fPr>
                              <m:num>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s,d</m:t>
                                    </m:r>
                                  </m:sub>
                                </m:sSub>
                              </m:num>
                              <m:den>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w,d</m:t>
                                    </m:r>
                                  </m:sub>
                                </m:sSub>
                              </m:den>
                            </m:f>
                          </m:num>
                          <m:den>
                            <m:f>
                              <m:fPr>
                                <m:type m:val="lin"/>
                                <m:ctrlPr>
                                  <w:rPr>
                                    <w:rFonts w:ascii="Cambria Math" w:hAnsi="Cambria Math" w:cs="Times New Roman"/>
                                    <w:i/>
                                    <w:snapToGrid w:val="0"/>
                                    <w:sz w:val="24"/>
                                    <w:szCs w:val="24"/>
                                  </w:rPr>
                                </m:ctrlPr>
                              </m:fPr>
                              <m:num>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s,n</m:t>
                                    </m:r>
                                  </m:sub>
                                </m:sSub>
                              </m:num>
                              <m:den>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w,n</m:t>
                                    </m:r>
                                  </m:sub>
                                </m:sSub>
                              </m:den>
                            </m:f>
                          </m:den>
                        </m:f>
                      </m:e>
                    </m:d>
                    <m:r>
                      <w:rPr>
                        <w:rFonts w:ascii="Cambria Math" w:hAnsi="Cambria Math" w:cs="Times New Roman"/>
                        <w:snapToGrid w:val="0"/>
                        <w:sz w:val="24"/>
                        <w:szCs w:val="24"/>
                      </w:rPr>
                      <m:t xml:space="preserve"> </m:t>
                    </m:r>
                  </m:e>
                </m:func>
              </m:oMath>
            </m:oMathPara>
          </w:p>
        </w:tc>
        <w:tc>
          <w:tcPr>
            <w:tcW w:w="613" w:type="dxa"/>
            <w:vAlign w:val="center"/>
          </w:tcPr>
          <w:p w:rsidR="00F62691" w:rsidRPr="00CC7E95" w:rsidRDefault="00F62691" w:rsidP="00F6269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6</w:t>
            </w:r>
            <w:r w:rsidRPr="00CC7E95">
              <w:rPr>
                <w:rFonts w:ascii="Times New Roman" w:hAnsi="Times New Roman" w:cs="Times New Roman"/>
                <w:sz w:val="24"/>
                <w:szCs w:val="24"/>
              </w:rPr>
              <w:t xml:space="preserve">) </w:t>
            </w:r>
          </w:p>
        </w:tc>
      </w:tr>
    </w:tbl>
    <w:p w:rsidR="002F6BCD" w:rsidRPr="002F6BCD" w:rsidRDefault="002F6BCD" w:rsidP="002F6BCD">
      <w:pPr>
        <w:pStyle w:val="ListParagraph"/>
        <w:ind w:firstLine="480"/>
        <w:rPr>
          <w:rFonts w:ascii="Times New Roman" w:hAnsi="Times New Roman" w:cs="Times New Roman"/>
          <w:sz w:val="24"/>
          <w:szCs w:val="24"/>
        </w:rPr>
      </w:pPr>
    </w:p>
    <w:p w:rsidR="002513C9" w:rsidRPr="007E6366" w:rsidRDefault="002513C9" w:rsidP="007E6366">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Simulated dataset</w:t>
      </w:r>
    </w:p>
    <w:p w:rsidR="001E040E" w:rsidRDefault="001E040E" w:rsidP="00B068E0">
      <w:pPr>
        <w:ind w:firstLineChars="100" w:firstLine="240"/>
        <w:rPr>
          <w:rFonts w:ascii="Times New Roman" w:hAnsi="Times New Roman" w:cs="Times New Roman"/>
          <w:sz w:val="24"/>
          <w:szCs w:val="24"/>
        </w:rPr>
      </w:pPr>
    </w:p>
    <w:p w:rsidR="00B05010" w:rsidRDefault="009761E1"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The use of r</w:t>
      </w:r>
      <w:r w:rsidR="00916C7B">
        <w:rPr>
          <w:rFonts w:ascii="Times New Roman" w:hAnsi="Times New Roman" w:cs="Times New Roman" w:hint="eastAsia"/>
          <w:sz w:val="24"/>
          <w:szCs w:val="24"/>
        </w:rPr>
        <w:t xml:space="preserve">eal gene expression data </w:t>
      </w:r>
      <w:r>
        <w:rPr>
          <w:rFonts w:ascii="Times New Roman" w:hAnsi="Times New Roman" w:cs="Times New Roman" w:hint="eastAsia"/>
          <w:sz w:val="24"/>
          <w:szCs w:val="24"/>
        </w:rPr>
        <w:t>is not a</w:t>
      </w:r>
      <w:r w:rsidR="00947279">
        <w:rPr>
          <w:rFonts w:ascii="Times New Roman" w:hAnsi="Times New Roman" w:cs="Times New Roman" w:hint="eastAsia"/>
          <w:sz w:val="24"/>
          <w:szCs w:val="24"/>
        </w:rPr>
        <w:t>ppropriate</w:t>
      </w:r>
      <w:r>
        <w:rPr>
          <w:rFonts w:ascii="Times New Roman" w:hAnsi="Times New Roman" w:cs="Times New Roman" w:hint="eastAsia"/>
          <w:sz w:val="24"/>
          <w:szCs w:val="24"/>
        </w:rPr>
        <w:t xml:space="preserve"> for</w:t>
      </w:r>
      <w:r w:rsidR="00916C7B">
        <w:rPr>
          <w:rFonts w:ascii="Times New Roman" w:hAnsi="Times New Roman" w:cs="Times New Roman" w:hint="eastAsia"/>
          <w:sz w:val="24"/>
          <w:szCs w:val="24"/>
        </w:rPr>
        <w:t xml:space="preserve"> </w:t>
      </w:r>
      <w:r>
        <w:rPr>
          <w:rFonts w:ascii="Times New Roman" w:hAnsi="Times New Roman" w:cs="Times New Roman" w:hint="eastAsia"/>
          <w:sz w:val="24"/>
          <w:szCs w:val="24"/>
        </w:rPr>
        <w:t>evaluating</w:t>
      </w:r>
      <w:r w:rsidR="00916C7B">
        <w:rPr>
          <w:rFonts w:ascii="Times New Roman" w:hAnsi="Times New Roman" w:cs="Times New Roman" w:hint="eastAsia"/>
          <w:sz w:val="24"/>
          <w:szCs w:val="24"/>
        </w:rPr>
        <w:t xml:space="preserve"> and </w:t>
      </w:r>
      <w:r>
        <w:rPr>
          <w:rFonts w:ascii="Times New Roman" w:hAnsi="Times New Roman" w:cs="Times New Roman" w:hint="eastAsia"/>
          <w:sz w:val="24"/>
          <w:szCs w:val="24"/>
        </w:rPr>
        <w:t>comparing</w:t>
      </w:r>
      <w:r w:rsidR="00916C7B">
        <w:rPr>
          <w:rFonts w:ascii="Times New Roman" w:hAnsi="Times New Roman" w:cs="Times New Roman" w:hint="eastAsia"/>
          <w:sz w:val="24"/>
          <w:szCs w:val="24"/>
        </w:rPr>
        <w:t xml:space="preserve"> the pair-wise and distribution-based classification approaches because of two reasons. First, the ground truth, i.e. the actual co-expression </w:t>
      </w:r>
      <w:r w:rsidR="00947279">
        <w:rPr>
          <w:rFonts w:ascii="Times New Roman" w:hAnsi="Times New Roman" w:cs="Times New Roman" w:hint="eastAsia"/>
          <w:sz w:val="24"/>
          <w:szCs w:val="24"/>
        </w:rPr>
        <w:t>level</w:t>
      </w:r>
      <w:r w:rsidR="00916C7B">
        <w:rPr>
          <w:rFonts w:ascii="Times New Roman" w:hAnsi="Times New Roman" w:cs="Times New Roman" w:hint="eastAsia"/>
          <w:sz w:val="24"/>
          <w:szCs w:val="24"/>
        </w:rPr>
        <w:t>s</w:t>
      </w:r>
      <w:r w:rsidR="00947279">
        <w:rPr>
          <w:rFonts w:ascii="Times New Roman" w:hAnsi="Times New Roman" w:cs="Times New Roman" w:hint="eastAsia"/>
          <w:sz w:val="24"/>
          <w:szCs w:val="24"/>
        </w:rPr>
        <w:t xml:space="preserve"> in the underlying populations</w:t>
      </w:r>
      <w:r w:rsidR="00916C7B">
        <w:rPr>
          <w:rFonts w:ascii="Times New Roman" w:hAnsi="Times New Roman" w:cs="Times New Roman" w:hint="eastAsia"/>
          <w:sz w:val="24"/>
          <w:szCs w:val="24"/>
        </w:rPr>
        <w:t>, is unknown in real data</w:t>
      </w:r>
      <w:r w:rsidR="00947279">
        <w:rPr>
          <w:rFonts w:ascii="Times New Roman" w:hAnsi="Times New Roman" w:cs="Times New Roman" w:hint="eastAsia"/>
          <w:sz w:val="24"/>
          <w:szCs w:val="24"/>
        </w:rPr>
        <w:t xml:space="preserve"> that are usually obtained from very few samples</w:t>
      </w:r>
      <w:r w:rsidR="00916C7B">
        <w:rPr>
          <w:rFonts w:ascii="Times New Roman" w:hAnsi="Times New Roman" w:cs="Times New Roman" w:hint="eastAsia"/>
          <w:sz w:val="24"/>
          <w:szCs w:val="24"/>
        </w:rPr>
        <w:t>. Second, the measured expression intensities are usually noisy</w:t>
      </w:r>
      <w:r w:rsidR="00947279">
        <w:rPr>
          <w:rFonts w:ascii="Times New Roman" w:hAnsi="Times New Roman" w:cs="Times New Roman" w:hint="eastAsia"/>
          <w:sz w:val="24"/>
          <w:szCs w:val="24"/>
        </w:rPr>
        <w:t xml:space="preserve"> and the level of noise contamination is unknown</w:t>
      </w:r>
      <w:r w:rsidR="00916C7B">
        <w:rPr>
          <w:rFonts w:ascii="Times New Roman" w:hAnsi="Times New Roman" w:cs="Times New Roman" w:hint="eastAsia"/>
          <w:sz w:val="24"/>
          <w:szCs w:val="24"/>
        </w:rPr>
        <w:t xml:space="preserve">. </w:t>
      </w:r>
      <w:r>
        <w:rPr>
          <w:rFonts w:ascii="Times New Roman" w:hAnsi="Times New Roman" w:cs="Times New Roman" w:hint="eastAsia"/>
          <w:sz w:val="24"/>
          <w:szCs w:val="24"/>
        </w:rPr>
        <w:t>In contrast, it is advantageous to use s</w:t>
      </w:r>
      <w:r w:rsidR="00A462C5">
        <w:rPr>
          <w:rFonts w:ascii="Times New Roman" w:hAnsi="Times New Roman" w:cs="Times New Roman" w:hint="eastAsia"/>
          <w:sz w:val="24"/>
          <w:szCs w:val="24"/>
        </w:rPr>
        <w:t>imulated data</w:t>
      </w:r>
      <w:r>
        <w:rPr>
          <w:rFonts w:ascii="Times New Roman" w:hAnsi="Times New Roman" w:cs="Times New Roman" w:hint="eastAsia"/>
          <w:sz w:val="24"/>
          <w:szCs w:val="24"/>
        </w:rPr>
        <w:t xml:space="preserve"> because</w:t>
      </w:r>
      <w:r w:rsidR="007F24FC">
        <w:rPr>
          <w:rFonts w:ascii="Times New Roman" w:hAnsi="Times New Roman" w:cs="Times New Roman" w:hint="eastAsia"/>
          <w:sz w:val="24"/>
          <w:szCs w:val="24"/>
        </w:rPr>
        <w:t xml:space="preserve"> the </w:t>
      </w:r>
      <w:r w:rsidR="00B05010">
        <w:rPr>
          <w:rFonts w:ascii="Times New Roman" w:hAnsi="Times New Roman" w:cs="Times New Roman" w:hint="eastAsia"/>
          <w:sz w:val="24"/>
          <w:szCs w:val="24"/>
        </w:rPr>
        <w:t xml:space="preserve">virtual </w:t>
      </w:r>
      <w:r w:rsidR="007F24FC">
        <w:rPr>
          <w:rFonts w:ascii="Times New Roman" w:hAnsi="Times New Roman" w:cs="Times New Roman" w:hint="eastAsia"/>
          <w:sz w:val="24"/>
          <w:szCs w:val="24"/>
        </w:rPr>
        <w:t xml:space="preserve">expression intensities across </w:t>
      </w:r>
      <w:r w:rsidR="00243A5E">
        <w:rPr>
          <w:rFonts w:ascii="Times New Roman" w:hAnsi="Times New Roman" w:cs="Times New Roman" w:hint="eastAsia"/>
          <w:sz w:val="24"/>
          <w:szCs w:val="24"/>
        </w:rPr>
        <w:t xml:space="preserve">a huge </w:t>
      </w:r>
      <w:r w:rsidR="00243A5E">
        <w:rPr>
          <w:rFonts w:ascii="Times New Roman" w:hAnsi="Times New Roman" w:cs="Times New Roman" w:hint="eastAsia"/>
          <w:sz w:val="24"/>
          <w:szCs w:val="24"/>
        </w:rPr>
        <w:lastRenderedPageBreak/>
        <w:t>number of samples can be simulated with</w:t>
      </w:r>
      <w:r w:rsidR="00243A5E" w:rsidRPr="00243A5E">
        <w:rPr>
          <w:rFonts w:ascii="Times New Roman" w:hAnsi="Times New Roman" w:cs="Times New Roman" w:hint="eastAsia"/>
          <w:sz w:val="24"/>
          <w:szCs w:val="24"/>
        </w:rPr>
        <w:t xml:space="preserve"> </w:t>
      </w:r>
      <w:r w:rsidR="00AA60E6">
        <w:rPr>
          <w:rFonts w:ascii="Times New Roman" w:hAnsi="Times New Roman" w:cs="Times New Roman" w:hint="eastAsia"/>
          <w:sz w:val="24"/>
          <w:szCs w:val="24"/>
        </w:rPr>
        <w:t>the</w:t>
      </w:r>
      <w:r w:rsidR="00B05010">
        <w:rPr>
          <w:rFonts w:ascii="Times New Roman" w:hAnsi="Times New Roman" w:cs="Times New Roman" w:hint="eastAsia"/>
          <w:sz w:val="24"/>
          <w:szCs w:val="24"/>
        </w:rPr>
        <w:t xml:space="preserve"> assumed noise contamination and the </w:t>
      </w:r>
      <w:r w:rsidR="00243A5E">
        <w:rPr>
          <w:rFonts w:ascii="Times New Roman" w:hAnsi="Times New Roman" w:cs="Times New Roman" w:hint="eastAsia"/>
          <w:sz w:val="24"/>
          <w:szCs w:val="24"/>
        </w:rPr>
        <w:t xml:space="preserve">predefined </w:t>
      </w:r>
      <w:r w:rsidR="00243A5E">
        <w:rPr>
          <w:rFonts w:ascii="Times New Roman" w:hAnsi="Times New Roman" w:cs="Times New Roman"/>
          <w:sz w:val="24"/>
          <w:szCs w:val="24"/>
        </w:rPr>
        <w:t>ground</w:t>
      </w:r>
      <w:r w:rsidR="00243A5E">
        <w:rPr>
          <w:rFonts w:ascii="Times New Roman" w:hAnsi="Times New Roman" w:cs="Times New Roman" w:hint="eastAsia"/>
          <w:sz w:val="24"/>
          <w:szCs w:val="24"/>
        </w:rPr>
        <w:t xml:space="preserve"> truth.</w:t>
      </w:r>
      <w:r w:rsidR="007F24FC">
        <w:rPr>
          <w:rFonts w:ascii="Times New Roman" w:hAnsi="Times New Roman" w:cs="Times New Roman" w:hint="eastAsia"/>
          <w:sz w:val="24"/>
          <w:szCs w:val="24"/>
        </w:rPr>
        <w:t xml:space="preserve"> </w:t>
      </w:r>
      <w:r w:rsidR="00B05010">
        <w:rPr>
          <w:rFonts w:ascii="Times New Roman" w:hAnsi="Times New Roman" w:cs="Times New Roman" w:hint="eastAsia"/>
          <w:sz w:val="24"/>
          <w:szCs w:val="24"/>
        </w:rPr>
        <w:t>T</w:t>
      </w:r>
      <w:r w:rsidR="00B05010">
        <w:rPr>
          <w:rFonts w:ascii="Times New Roman" w:hAnsi="Times New Roman" w:cs="Times New Roman"/>
          <w:sz w:val="24"/>
          <w:szCs w:val="24"/>
        </w:rPr>
        <w:t>h</w:t>
      </w:r>
      <w:r w:rsidR="00B05010">
        <w:rPr>
          <w:rFonts w:ascii="Times New Roman" w:hAnsi="Times New Roman" w:cs="Times New Roman" w:hint="eastAsia"/>
          <w:sz w:val="24"/>
          <w:szCs w:val="24"/>
        </w:rPr>
        <w:t xml:space="preserve">e expression intensities of a subset of samples </w:t>
      </w:r>
      <w:r w:rsidR="00947279">
        <w:rPr>
          <w:rFonts w:ascii="Times New Roman" w:hAnsi="Times New Roman" w:cs="Times New Roman" w:hint="eastAsia"/>
          <w:sz w:val="24"/>
          <w:szCs w:val="24"/>
        </w:rPr>
        <w:t>we</w:t>
      </w:r>
      <w:r w:rsidR="00B05010">
        <w:rPr>
          <w:rFonts w:ascii="Times New Roman" w:hAnsi="Times New Roman" w:cs="Times New Roman" w:hint="eastAsia"/>
          <w:sz w:val="24"/>
          <w:szCs w:val="24"/>
        </w:rPr>
        <w:t xml:space="preserve">re randomly selected </w:t>
      </w:r>
      <w:r w:rsidR="00947279">
        <w:rPr>
          <w:rFonts w:ascii="Times New Roman" w:hAnsi="Times New Roman" w:cs="Times New Roman" w:hint="eastAsia"/>
          <w:sz w:val="24"/>
          <w:szCs w:val="24"/>
        </w:rPr>
        <w:t xml:space="preserve">from the simulated data </w:t>
      </w:r>
      <w:r w:rsidR="00B05010">
        <w:rPr>
          <w:rFonts w:ascii="Times New Roman" w:hAnsi="Times New Roman" w:cs="Times New Roman" w:hint="eastAsia"/>
          <w:sz w:val="24"/>
          <w:szCs w:val="24"/>
        </w:rPr>
        <w:t>for evaluating the two approaches.</w:t>
      </w:r>
    </w:p>
    <w:p w:rsidR="00B068E0" w:rsidRPr="00CC7E95" w:rsidRDefault="00B068E0" w:rsidP="00B068E0">
      <w:pPr>
        <w:ind w:firstLineChars="100" w:firstLine="240"/>
        <w:rPr>
          <w:rFonts w:ascii="Times New Roman" w:hAnsi="Times New Roman" w:cs="Times New Roman"/>
          <w:sz w:val="24"/>
          <w:szCs w:val="24"/>
        </w:rPr>
      </w:pPr>
    </w:p>
    <w:p w:rsidR="00B068E0" w:rsidRPr="00CC7E95" w:rsidRDefault="00B05010"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Considering</w:t>
      </w:r>
      <w:r w:rsidR="00B068E0" w:rsidRPr="00CC7E95">
        <w:rPr>
          <w:rFonts w:ascii="Times New Roman" w:hAnsi="Times New Roman" w:cs="Times New Roman"/>
          <w:sz w:val="24"/>
          <w:szCs w:val="24"/>
        </w:rPr>
        <w:t xml:space="preserve"> M genes, </w:t>
      </w:r>
      <w:r w:rsidR="009A4525">
        <w:rPr>
          <w:rFonts w:ascii="Times New Roman" w:hAnsi="Times New Roman" w:cs="Times New Roman" w:hint="eastAsia"/>
          <w:sz w:val="24"/>
          <w:szCs w:val="24"/>
        </w:rPr>
        <w:t>Q=</w:t>
      </w:r>
      <w:r w:rsidR="00B068E0" w:rsidRPr="00CC7E95">
        <w:rPr>
          <w:rFonts w:ascii="Times New Roman" w:hAnsi="Times New Roman" w:cs="Times New Roman"/>
          <w:sz w:val="24"/>
          <w:szCs w:val="24"/>
        </w:rPr>
        <w:t>M</w:t>
      </w:r>
      <w:proofErr w:type="gramStart"/>
      <w:r w:rsidR="0097302A">
        <w:rPr>
          <w:rFonts w:ascii="Times New Roman" w:hAnsi="Times New Roman" w:cs="Times New Roman"/>
          <w:sz w:val="24"/>
          <w:szCs w:val="24"/>
        </w:rPr>
        <w:t>×</w:t>
      </w:r>
      <w:r w:rsidR="00B068E0" w:rsidRPr="00CC7E95">
        <w:rPr>
          <w:rFonts w:ascii="Times New Roman" w:hAnsi="Times New Roman" w:cs="Times New Roman"/>
          <w:sz w:val="24"/>
          <w:szCs w:val="24"/>
        </w:rPr>
        <w:t>(</w:t>
      </w:r>
      <w:proofErr w:type="gramEnd"/>
      <w:r w:rsidR="00B068E0" w:rsidRPr="00CC7E95">
        <w:rPr>
          <w:rFonts w:ascii="Times New Roman" w:hAnsi="Times New Roman" w:cs="Times New Roman"/>
          <w:sz w:val="24"/>
          <w:szCs w:val="24"/>
        </w:rPr>
        <w:t>M-1)/2 valu</w:t>
      </w:r>
      <w:r w:rsidR="007F7E00">
        <w:rPr>
          <w:rFonts w:ascii="Times New Roman" w:hAnsi="Times New Roman" w:cs="Times New Roman"/>
          <w:sz w:val="24"/>
          <w:szCs w:val="24"/>
        </w:rPr>
        <w:t>es of correlation coefficients were</w:t>
      </w:r>
      <w:r w:rsidR="00B068E0" w:rsidRPr="00CC7E95">
        <w:rPr>
          <w:rFonts w:ascii="Times New Roman" w:hAnsi="Times New Roman" w:cs="Times New Roman"/>
          <w:sz w:val="24"/>
          <w:szCs w:val="24"/>
        </w:rPr>
        <w:t xml:space="preserve"> assumed </w:t>
      </w:r>
      <w:r w:rsidR="007F7E00">
        <w:rPr>
          <w:rFonts w:ascii="Times New Roman" w:hAnsi="Times New Roman" w:cs="Times New Roman"/>
          <w:sz w:val="24"/>
          <w:szCs w:val="24"/>
        </w:rPr>
        <w:t xml:space="preserve">with a model distribution </w:t>
      </w:r>
      <w:r w:rsidR="0099140E">
        <w:rPr>
          <w:rFonts w:ascii="Times New Roman" w:hAnsi="Times New Roman" w:cs="Times New Roman" w:hint="eastAsia"/>
          <w:sz w:val="24"/>
          <w:szCs w:val="24"/>
        </w:rPr>
        <w:t>for</w:t>
      </w:r>
      <w:r w:rsidR="00B068E0" w:rsidRPr="00CC7E95">
        <w:rPr>
          <w:rFonts w:ascii="Times New Roman" w:hAnsi="Times New Roman" w:cs="Times New Roman"/>
          <w:sz w:val="24"/>
          <w:szCs w:val="24"/>
        </w:rPr>
        <w:t xml:space="preserve"> each of the normal and neoplastic states. </w:t>
      </w:r>
      <w:r w:rsidR="0099140E">
        <w:rPr>
          <w:rFonts w:ascii="Times New Roman" w:hAnsi="Times New Roman" w:cs="Times New Roman" w:hint="eastAsia"/>
          <w:sz w:val="24"/>
          <w:szCs w:val="24"/>
        </w:rPr>
        <w:t xml:space="preserve">To simulate the </w:t>
      </w:r>
      <w:r w:rsidR="0099140E">
        <w:rPr>
          <w:rFonts w:ascii="Times New Roman" w:hAnsi="Times New Roman" w:cs="Times New Roman"/>
          <w:sz w:val="24"/>
          <w:szCs w:val="24"/>
        </w:rPr>
        <w:t>scenario</w:t>
      </w:r>
      <w:r w:rsidR="0099140E">
        <w:rPr>
          <w:rFonts w:ascii="Times New Roman" w:hAnsi="Times New Roman" w:cs="Times New Roman" w:hint="eastAsia"/>
          <w:sz w:val="24"/>
          <w:szCs w:val="24"/>
        </w:rPr>
        <w:t xml:space="preserve"> that the gene pairs in normal state more likely exhibit a distribution of stronger co-expression levels than that in the neoplastic</w:t>
      </w:r>
      <w:r w:rsidR="001E3E9D">
        <w:rPr>
          <w:rFonts w:ascii="Times New Roman" w:hAnsi="Times New Roman" w:cs="Times New Roman" w:hint="eastAsia"/>
          <w:sz w:val="24"/>
          <w:szCs w:val="24"/>
        </w:rPr>
        <w:t xml:space="preserve"> state, two different</w:t>
      </w:r>
      <w:r w:rsidR="0099140E">
        <w:rPr>
          <w:rFonts w:ascii="Times New Roman" w:hAnsi="Times New Roman" w:cs="Times New Roman" w:hint="eastAsia"/>
          <w:sz w:val="24"/>
          <w:szCs w:val="24"/>
        </w:rPr>
        <w:t xml:space="preserve"> distributions of</w:t>
      </w:r>
      <w:r w:rsidR="001E3E9D">
        <w:rPr>
          <w:rFonts w:ascii="Times New Roman" w:hAnsi="Times New Roman" w:cs="Times New Roman" w:hint="eastAsia"/>
          <w:sz w:val="24"/>
          <w:szCs w:val="24"/>
        </w:rPr>
        <w:t xml:space="preserve"> </w:t>
      </w:r>
      <w:r w:rsidR="0099140E">
        <w:rPr>
          <w:rFonts w:ascii="Times New Roman" w:hAnsi="Times New Roman" w:cs="Times New Roman" w:hint="eastAsia"/>
          <w:sz w:val="24"/>
          <w:szCs w:val="24"/>
        </w:rPr>
        <w:t>correlation</w:t>
      </w:r>
      <w:r w:rsidR="001E3E9D">
        <w:rPr>
          <w:rFonts w:ascii="Times New Roman" w:hAnsi="Times New Roman" w:cs="Times New Roman" w:hint="eastAsia"/>
          <w:sz w:val="24"/>
          <w:szCs w:val="24"/>
        </w:rPr>
        <w:t xml:space="preserve"> coefficient</w:t>
      </w:r>
      <w:r w:rsidR="0099140E">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with a single crossover </w:t>
      </w:r>
      <w:r w:rsidR="007F7E00">
        <w:rPr>
          <w:rFonts w:ascii="Times New Roman" w:hAnsi="Times New Roman" w:cs="Times New Roman"/>
          <w:sz w:val="24"/>
          <w:szCs w:val="24"/>
        </w:rPr>
        <w:t>were modeled</w:t>
      </w:r>
      <w:r w:rsidR="0099140E">
        <w:rPr>
          <w:rFonts w:ascii="Times New Roman" w:hAnsi="Times New Roman" w:cs="Times New Roman" w:hint="eastAsia"/>
          <w:sz w:val="24"/>
          <w:szCs w:val="24"/>
        </w:rPr>
        <w:t xml:space="preserve"> for the normal and neoplastic states respectively</w:t>
      </w:r>
      <w:r w:rsidR="00B068E0" w:rsidRPr="00CC7E95">
        <w:rPr>
          <w:rFonts w:ascii="Times New Roman" w:hAnsi="Times New Roman" w:cs="Times New Roman"/>
          <w:sz w:val="24"/>
          <w:szCs w:val="24"/>
        </w:rPr>
        <w:t xml:space="preserve">. </w:t>
      </w:r>
      <w:r w:rsidR="0099140E">
        <w:rPr>
          <w:rFonts w:ascii="Times New Roman" w:hAnsi="Times New Roman" w:cs="Times New Roman" w:hint="eastAsia"/>
          <w:sz w:val="24"/>
          <w:szCs w:val="24"/>
        </w:rPr>
        <w:t xml:space="preserve">For each state, </w:t>
      </w:r>
      <w:r w:rsidR="0099140E" w:rsidRPr="00CC7E95">
        <w:rPr>
          <w:rFonts w:ascii="Times New Roman" w:hAnsi="Times New Roman" w:cs="Times New Roman"/>
          <w:sz w:val="24"/>
          <w:szCs w:val="24"/>
        </w:rPr>
        <w:t xml:space="preserve">these correlation coefficients </w:t>
      </w:r>
      <w:r w:rsidR="007F7E00">
        <w:rPr>
          <w:rFonts w:ascii="Times New Roman" w:hAnsi="Times New Roman" w:cs="Times New Roman"/>
          <w:sz w:val="24"/>
          <w:szCs w:val="24"/>
        </w:rPr>
        <w:t>were</w:t>
      </w:r>
      <w:r w:rsidR="0099140E">
        <w:rPr>
          <w:rFonts w:ascii="Times New Roman" w:hAnsi="Times New Roman" w:cs="Times New Roman" w:hint="eastAsia"/>
          <w:sz w:val="24"/>
          <w:szCs w:val="24"/>
        </w:rPr>
        <w:t xml:space="preserve"> randomly </w:t>
      </w:r>
      <w:r w:rsidR="007F7E00">
        <w:rPr>
          <w:rFonts w:ascii="Times New Roman" w:hAnsi="Times New Roman" w:cs="Times New Roman"/>
          <w:sz w:val="24"/>
          <w:szCs w:val="24"/>
        </w:rPr>
        <w:t>fill</w:t>
      </w:r>
      <w:r w:rsidR="0099140E">
        <w:rPr>
          <w:rFonts w:ascii="Times New Roman" w:hAnsi="Times New Roman" w:cs="Times New Roman" w:hint="eastAsia"/>
          <w:sz w:val="24"/>
          <w:szCs w:val="24"/>
        </w:rPr>
        <w:t xml:space="preserve">ed </w:t>
      </w:r>
      <w:r w:rsidR="007F7E00">
        <w:rPr>
          <w:rFonts w:ascii="Times New Roman" w:hAnsi="Times New Roman" w:cs="Times New Roman"/>
          <w:sz w:val="24"/>
          <w:szCs w:val="24"/>
        </w:rPr>
        <w:t>in</w:t>
      </w:r>
      <w:r w:rsidR="0099140E">
        <w:rPr>
          <w:rFonts w:ascii="Times New Roman" w:hAnsi="Times New Roman" w:cs="Times New Roman" w:hint="eastAsia"/>
          <w:sz w:val="24"/>
          <w:szCs w:val="24"/>
        </w:rPr>
        <w:t>to a</w:t>
      </w:r>
      <w:r w:rsidR="00B068E0" w:rsidRPr="00CC7E95">
        <w:rPr>
          <w:rFonts w:ascii="Times New Roman" w:hAnsi="Times New Roman" w:cs="Times New Roman"/>
          <w:sz w:val="24"/>
          <w:szCs w:val="24"/>
        </w:rPr>
        <w:t xml:space="preserve"> correla</w:t>
      </w:r>
      <w:r w:rsidR="0099140E">
        <w:rPr>
          <w:rFonts w:ascii="Times New Roman" w:hAnsi="Times New Roman" w:cs="Times New Roman"/>
          <w:sz w:val="24"/>
          <w:szCs w:val="24"/>
        </w:rPr>
        <w:t>tion matrix</w:t>
      </w:r>
      <w:r w:rsidR="0088521D">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88521D">
        <w:rPr>
          <w:rFonts w:ascii="Times New Roman" w:hAnsi="Times New Roman" w:cs="Times New Roman" w:hint="eastAsia"/>
          <w:sz w:val="24"/>
          <w:szCs w:val="24"/>
        </w:rPr>
        <w:t>,</w:t>
      </w:r>
      <w:r w:rsidR="0099140E">
        <w:rPr>
          <w:rFonts w:ascii="Times New Roman" w:hAnsi="Times New Roman" w:cs="Times New Roman"/>
          <w:sz w:val="24"/>
          <w:szCs w:val="24"/>
        </w:rPr>
        <w:t xml:space="preserve"> in dimension of M</w:t>
      </w:r>
      <w:r w:rsidR="0097302A">
        <w:rPr>
          <w:rFonts w:ascii="Times New Roman" w:hAnsi="Times New Roman" w:cs="Times New Roman"/>
          <w:sz w:val="24"/>
          <w:szCs w:val="24"/>
        </w:rPr>
        <w:t>×</w:t>
      </w:r>
      <w:r w:rsidR="0099140E">
        <w:rPr>
          <w:rFonts w:ascii="Times New Roman" w:hAnsi="Times New Roman" w:cs="Times New Roman"/>
          <w:sz w:val="24"/>
          <w:szCs w:val="24"/>
        </w:rPr>
        <w:t>M</w:t>
      </w:r>
      <w:r w:rsidR="00971733">
        <w:rPr>
          <w:rFonts w:ascii="Times New Roman" w:hAnsi="Times New Roman" w:cs="Times New Roman" w:hint="eastAsia"/>
          <w:sz w:val="24"/>
          <w:szCs w:val="24"/>
        </w:rPr>
        <w:t>.</w:t>
      </w:r>
      <w:r w:rsidR="007F7E00">
        <w:rPr>
          <w:rFonts w:ascii="Times New Roman" w:hAnsi="Times New Roman" w:cs="Times New Roman"/>
          <w:sz w:val="24"/>
          <w:szCs w:val="24"/>
        </w:rPr>
        <w:t xml:space="preserve"> Only a valid correlation matrix was considered for data </w:t>
      </w:r>
      <w:r w:rsidR="00395FDF">
        <w:rPr>
          <w:rFonts w:ascii="Times New Roman" w:hAnsi="Times New Roman" w:cs="Times New Roman"/>
          <w:sz w:val="24"/>
          <w:szCs w:val="24"/>
        </w:rPr>
        <w:t>simulation.</w:t>
      </w:r>
      <w:r w:rsidR="00971733">
        <w:rPr>
          <w:rFonts w:ascii="Times New Roman" w:hAnsi="Times New Roman" w:cs="Times New Roman" w:hint="eastAsia"/>
          <w:sz w:val="24"/>
          <w:szCs w:val="24"/>
        </w:rPr>
        <w:t xml:space="preserve"> If </w:t>
      </w:r>
      <w:r w:rsidR="00F62691">
        <w:rPr>
          <w:rFonts w:ascii="Times New Roman" w:hAnsi="Times New Roman" w:cs="Times New Roman"/>
          <w:sz w:val="24"/>
          <w:szCs w:val="24"/>
        </w:rPr>
        <w:t>W</w:t>
      </w:r>
      <w:r w:rsidR="00971733">
        <w:rPr>
          <w:rFonts w:ascii="Times New Roman" w:hAnsi="Times New Roman" w:cs="Times New Roman" w:hint="eastAsia"/>
          <w:sz w:val="24"/>
          <w:szCs w:val="24"/>
        </w:rPr>
        <w:t xml:space="preserve"> is positive definite,</w:t>
      </w:r>
      <w:r w:rsidR="0099140E">
        <w:rPr>
          <w:rFonts w:ascii="Times New Roman" w:hAnsi="Times New Roman" w:cs="Times New Roman" w:hint="eastAsia"/>
          <w:sz w:val="24"/>
          <w:szCs w:val="24"/>
        </w:rPr>
        <w:t xml:space="preserve"> </w:t>
      </w:r>
      <w:proofErr w:type="spellStart"/>
      <w:r w:rsidR="00971733" w:rsidRPr="00CC7E95">
        <w:rPr>
          <w:rFonts w:ascii="Times New Roman" w:hAnsi="Times New Roman" w:cs="Times New Roman"/>
          <w:sz w:val="24"/>
          <w:szCs w:val="24"/>
        </w:rPr>
        <w:t>Cholesky</w:t>
      </w:r>
      <w:proofErr w:type="spellEnd"/>
      <w:r w:rsidR="00971733" w:rsidRPr="00CC7E95">
        <w:rPr>
          <w:rFonts w:ascii="Times New Roman" w:hAnsi="Times New Roman" w:cs="Times New Roman"/>
          <w:sz w:val="24"/>
          <w:szCs w:val="24"/>
        </w:rPr>
        <w:t xml:space="preserve"> decomposition</w:t>
      </w:r>
      <w:r w:rsidR="00971733">
        <w:rPr>
          <w:rFonts w:ascii="Times New Roman" w:hAnsi="Times New Roman" w:cs="Times New Roman" w:hint="eastAsia"/>
          <w:sz w:val="24"/>
          <w:szCs w:val="24"/>
        </w:rPr>
        <w:t xml:space="preserve"> </w:t>
      </w:r>
      <w:r w:rsidR="007366FB">
        <w:rPr>
          <w:rFonts w:ascii="Times New Roman" w:hAnsi="Times New Roman" w:cs="Times New Roman" w:hint="eastAsia"/>
          <w:sz w:val="24"/>
          <w:szCs w:val="24"/>
        </w:rPr>
        <w:t xml:space="preserve">is </w:t>
      </w:r>
      <w:r w:rsidR="00CA138E">
        <w:rPr>
          <w:rFonts w:ascii="Times New Roman" w:hAnsi="Times New Roman" w:cs="Times New Roman" w:hint="eastAsia"/>
          <w:sz w:val="24"/>
          <w:szCs w:val="24"/>
        </w:rPr>
        <w:t>applied to</w:t>
      </w:r>
      <w:r w:rsidR="0099140E">
        <w:rPr>
          <w:rFonts w:ascii="Times New Roman" w:hAnsi="Times New Roman" w:cs="Times New Roman" w:hint="eastAsia"/>
          <w:sz w:val="24"/>
          <w:szCs w:val="24"/>
        </w:rPr>
        <w:t xml:space="preserve"> </w:t>
      </w:r>
      <w:r w:rsidR="00291B87">
        <w:rPr>
          <w:rFonts w:ascii="Times New Roman" w:hAnsi="Times New Roman" w:cs="Times New Roman"/>
          <w:sz w:val="24"/>
          <w:szCs w:val="24"/>
        </w:rPr>
        <w:t>transform</w:t>
      </w:r>
      <w:r w:rsidR="00291B87">
        <w:rPr>
          <w:rFonts w:ascii="Times New Roman" w:hAnsi="Times New Roman" w:cs="Times New Roman" w:hint="eastAsia"/>
          <w:sz w:val="24"/>
          <w:szCs w:val="24"/>
        </w:rPr>
        <w:t xml:space="preserve"> </w:t>
      </w:r>
      <w:del w:id="0" w:author="IIL7" w:date="2013-08-22T16:34:00Z">
        <w:r w:rsidR="00291B87" w:rsidDel="00671384">
          <w:rPr>
            <w:rFonts w:ascii="Times New Roman" w:hAnsi="Times New Roman" w:cs="Times New Roman" w:hint="eastAsia"/>
            <w:sz w:val="24"/>
            <w:szCs w:val="24"/>
          </w:rPr>
          <w:delText>H</w:delText>
        </w:r>
        <w:r w:rsidR="00B068E0" w:rsidRPr="00CC7E95" w:rsidDel="00671384">
          <w:rPr>
            <w:rFonts w:ascii="Times New Roman" w:hAnsi="Times New Roman" w:cs="Times New Roman"/>
            <w:sz w:val="24"/>
            <w:szCs w:val="24"/>
          </w:rPr>
          <w:delText xml:space="preserve"> </w:delText>
        </w:r>
      </w:del>
      <w:ins w:id="1" w:author="IIL7" w:date="2013-08-22T16:34:00Z">
        <w:r w:rsidR="00671384">
          <w:rPr>
            <w:rFonts w:ascii="Times New Roman" w:hAnsi="Times New Roman" w:cs="Times New Roman"/>
            <w:sz w:val="24"/>
            <w:szCs w:val="24"/>
          </w:rPr>
          <w:t>W</w:t>
        </w:r>
        <w:r w:rsidR="00671384" w:rsidRPr="00CC7E95">
          <w:rPr>
            <w:rFonts w:ascii="Times New Roman" w:hAnsi="Times New Roman" w:cs="Times New Roman"/>
            <w:sz w:val="24"/>
            <w:szCs w:val="24"/>
          </w:rPr>
          <w:t xml:space="preserve"> </w:t>
        </w:r>
      </w:ins>
      <w:r w:rsidR="00B068E0" w:rsidRPr="00CC7E95">
        <w:rPr>
          <w:rFonts w:ascii="Times New Roman" w:hAnsi="Times New Roman" w:cs="Times New Roman"/>
          <w:sz w:val="24"/>
          <w:szCs w:val="24"/>
        </w:rPr>
        <w:t xml:space="preserve">to an </w:t>
      </w:r>
      <w:r w:rsidR="00F5314D">
        <w:rPr>
          <w:rFonts w:ascii="Times New Roman" w:hAnsi="Times New Roman" w:cs="Times New Roman"/>
          <w:sz w:val="24"/>
          <w:szCs w:val="24"/>
        </w:rPr>
        <w:t xml:space="preserve">upper diagonal matrix, U, </w:t>
      </w:r>
      <w:r w:rsidR="00291B87">
        <w:rPr>
          <w:rFonts w:ascii="Times New Roman" w:hAnsi="Times New Roman" w:cs="Times New Roman" w:hint="eastAsia"/>
          <w:sz w:val="24"/>
          <w:szCs w:val="24"/>
        </w:rPr>
        <w:t>such that</w:t>
      </w:r>
      <w:r w:rsidR="00971733">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971733">
        <w:rPr>
          <w:rFonts w:ascii="Times New Roman" w:hAnsi="Times New Roman" w:cs="Times New Roman" w:hint="eastAsia"/>
          <w:sz w:val="24"/>
          <w:szCs w:val="24"/>
        </w:rPr>
        <w:t>=U</w:t>
      </w:r>
      <w:r w:rsidR="00971733" w:rsidRPr="00971733">
        <w:rPr>
          <w:rFonts w:ascii="Times New Roman" w:hAnsi="Times New Roman" w:cs="Times New Roman" w:hint="eastAsia"/>
          <w:sz w:val="24"/>
          <w:szCs w:val="24"/>
          <w:vertAlign w:val="superscript"/>
        </w:rPr>
        <w:t>T</w:t>
      </w:r>
      <w:r w:rsidR="00971733">
        <w:rPr>
          <w:rFonts w:ascii="Times New Roman" w:hAnsi="Times New Roman" w:cs="Times New Roman" w:hint="eastAsia"/>
          <w:sz w:val="24"/>
          <w:szCs w:val="24"/>
        </w:rPr>
        <w:t>U</w:t>
      </w:r>
      <w:r w:rsidR="00F5314D">
        <w:rPr>
          <w:rFonts w:ascii="Times New Roman" w:hAnsi="Times New Roman" w:cs="Times New Roman" w:hint="eastAsia"/>
          <w:sz w:val="24"/>
          <w:szCs w:val="24"/>
        </w:rPr>
        <w:t xml:space="preserve"> [</w:t>
      </w:r>
      <w:r w:rsidR="00CD6537">
        <w:rPr>
          <w:rFonts w:ascii="Times New Roman" w:hAnsi="Times New Roman" w:cs="Times New Roman"/>
          <w:sz w:val="24"/>
          <w:szCs w:val="24"/>
        </w:rPr>
        <w:t>30</w:t>
      </w:r>
      <w:r w:rsidR="00F5314D">
        <w:rPr>
          <w:rFonts w:ascii="Times New Roman" w:hAnsi="Times New Roman" w:cs="Times New Roman" w:hint="eastAsia"/>
          <w:sz w:val="24"/>
          <w:szCs w:val="24"/>
        </w:rPr>
        <w:t>]</w:t>
      </w:r>
      <w:r w:rsidR="00B068E0" w:rsidRPr="00CC7E95">
        <w:rPr>
          <w:rFonts w:ascii="Times New Roman" w:hAnsi="Times New Roman" w:cs="Times New Roman"/>
          <w:sz w:val="24"/>
          <w:szCs w:val="24"/>
        </w:rPr>
        <w:t>.</w:t>
      </w:r>
      <w:r w:rsidR="00971733">
        <w:rPr>
          <w:rFonts w:ascii="Times New Roman" w:hAnsi="Times New Roman" w:cs="Times New Roman" w:hint="eastAsia"/>
          <w:sz w:val="24"/>
          <w:szCs w:val="24"/>
        </w:rPr>
        <w:t xml:space="preserve"> </w:t>
      </w:r>
      <w:r w:rsidR="00CA138E">
        <w:rPr>
          <w:rFonts w:ascii="Times New Roman" w:hAnsi="Times New Roman" w:cs="Times New Roman" w:hint="eastAsia"/>
          <w:sz w:val="24"/>
          <w:szCs w:val="24"/>
        </w:rPr>
        <w:t xml:space="preserve">If </w:t>
      </w:r>
      <w:r w:rsidR="00F62691">
        <w:rPr>
          <w:rFonts w:ascii="Times New Roman" w:hAnsi="Times New Roman" w:cs="Times New Roman"/>
          <w:sz w:val="24"/>
          <w:szCs w:val="24"/>
        </w:rPr>
        <w:t>W</w:t>
      </w:r>
      <w:r w:rsidR="00CA138E">
        <w:rPr>
          <w:rFonts w:ascii="Times New Roman" w:hAnsi="Times New Roman" w:cs="Times New Roman" w:hint="eastAsia"/>
          <w:sz w:val="24"/>
          <w:szCs w:val="24"/>
        </w:rPr>
        <w:t xml:space="preserve"> is not positive definite but only one of its eigenvalues is not positive, it will be corrected by replacing the non-positive </w:t>
      </w:r>
      <w:r w:rsidR="00321B5E">
        <w:rPr>
          <w:rFonts w:ascii="Times New Roman" w:hAnsi="Times New Roman" w:cs="Times New Roman" w:hint="eastAsia"/>
          <w:sz w:val="24"/>
          <w:szCs w:val="24"/>
        </w:rPr>
        <w:t>eigenvalue with the smallest</w:t>
      </w:r>
      <w:r w:rsidR="00CA138E">
        <w:rPr>
          <w:rFonts w:ascii="Times New Roman" w:hAnsi="Times New Roman" w:cs="Times New Roman" w:hint="eastAsia"/>
          <w:sz w:val="24"/>
          <w:szCs w:val="24"/>
        </w:rPr>
        <w:t xml:space="preserve"> positive floating point number</w:t>
      </w:r>
      <w:r w:rsidR="00321B5E">
        <w:rPr>
          <w:rFonts w:ascii="Times New Roman" w:hAnsi="Times New Roman" w:cs="Times New Roman" w:hint="eastAsia"/>
          <w:sz w:val="24"/>
          <w:szCs w:val="24"/>
        </w:rPr>
        <w:t xml:space="preserve"> and then the corrected </w:t>
      </w:r>
      <w:r w:rsidR="00F62691">
        <w:rPr>
          <w:rFonts w:ascii="Times New Roman" w:hAnsi="Times New Roman" w:cs="Times New Roman"/>
          <w:sz w:val="24"/>
          <w:szCs w:val="24"/>
        </w:rPr>
        <w:t>W</w:t>
      </w:r>
      <w:r w:rsidR="00321B5E">
        <w:rPr>
          <w:rFonts w:ascii="Times New Roman" w:hAnsi="Times New Roman" w:cs="Times New Roman" w:hint="eastAsia"/>
          <w:sz w:val="24"/>
          <w:szCs w:val="24"/>
        </w:rPr>
        <w:t xml:space="preserve"> will be transformed to U</w:t>
      </w:r>
      <w:r w:rsidR="00CA138E">
        <w:rPr>
          <w:rFonts w:ascii="Times New Roman" w:hAnsi="Times New Roman" w:cs="Times New Roman" w:hint="eastAsia"/>
          <w:sz w:val="24"/>
          <w:szCs w:val="24"/>
        </w:rPr>
        <w:t>.</w:t>
      </w:r>
      <w:r w:rsidR="00321B5E">
        <w:rPr>
          <w:rFonts w:ascii="Times New Roman" w:hAnsi="Times New Roman" w:cs="Times New Roman" w:hint="eastAsia"/>
          <w:sz w:val="24"/>
          <w:szCs w:val="24"/>
        </w:rPr>
        <w:t xml:space="preserve"> Correlation matrix having more than one non-positive eigenvalue</w:t>
      </w:r>
      <w:r w:rsidR="00EE5F5C">
        <w:rPr>
          <w:rFonts w:ascii="Times New Roman" w:hAnsi="Times New Roman" w:cs="Times New Roman" w:hint="eastAsia"/>
          <w:sz w:val="24"/>
          <w:szCs w:val="24"/>
        </w:rPr>
        <w:t>s will not be considered for simulating the expression data.</w:t>
      </w:r>
    </w:p>
    <w:p w:rsidR="00B068E0" w:rsidRPr="00EE5F5C" w:rsidRDefault="00B068E0" w:rsidP="00B068E0">
      <w:pPr>
        <w:ind w:firstLineChars="100" w:firstLine="240"/>
        <w:rPr>
          <w:rFonts w:ascii="Times New Roman" w:hAnsi="Times New Roman" w:cs="Times New Roman"/>
          <w:sz w:val="24"/>
          <w:szCs w:val="24"/>
        </w:rPr>
      </w:pPr>
    </w:p>
    <w:p w:rsidR="00B068E0" w:rsidRPr="00CC7E95" w:rsidRDefault="008F2E4B" w:rsidP="00B068E0">
      <w:pPr>
        <w:ind w:firstLineChars="100" w:firstLine="240"/>
        <w:rPr>
          <w:rFonts w:ascii="Times New Roman" w:hAnsi="Times New Roman" w:cs="Times New Roman"/>
          <w:sz w:val="24"/>
          <w:szCs w:val="24"/>
        </w:rPr>
      </w:pPr>
      <w:r>
        <w:rPr>
          <w:rFonts w:ascii="Times New Roman" w:hAnsi="Times New Roman" w:cs="Times New Roman" w:hint="eastAsia"/>
          <w:sz w:val="24"/>
          <w:szCs w:val="24"/>
        </w:rPr>
        <w:t>C</w:t>
      </w:r>
      <w:r w:rsidR="00B068E0" w:rsidRPr="00CC7E95">
        <w:rPr>
          <w:rFonts w:ascii="Times New Roman" w:hAnsi="Times New Roman" w:cs="Times New Roman"/>
          <w:sz w:val="24"/>
          <w:szCs w:val="24"/>
        </w:rPr>
        <w:t>omputer program generate</w:t>
      </w:r>
      <w:r>
        <w:rPr>
          <w:rFonts w:ascii="Times New Roman" w:hAnsi="Times New Roman" w:cs="Times New Roman" w:hint="eastAsia"/>
          <w:sz w:val="24"/>
          <w:szCs w:val="24"/>
        </w:rPr>
        <w:t>s</w:t>
      </w:r>
      <w:r w:rsidR="00B068E0" w:rsidRPr="00CC7E95">
        <w:rPr>
          <w:rFonts w:ascii="Times New Roman" w:hAnsi="Times New Roman" w:cs="Times New Roman"/>
          <w:sz w:val="24"/>
          <w:szCs w:val="24"/>
        </w:rPr>
        <w:t xml:space="preserve"> M series</w:t>
      </w:r>
      <w:r>
        <w:rPr>
          <w:rFonts w:ascii="Times New Roman" w:hAnsi="Times New Roman" w:cs="Times New Roman" w:hint="eastAsia"/>
          <w:sz w:val="24"/>
          <w:szCs w:val="24"/>
        </w:rPr>
        <w:t xml:space="preserve"> of very long noise sequences</w:t>
      </w:r>
      <w:r>
        <w:rPr>
          <w:rFonts w:ascii="Times New Roman" w:hAnsi="Times New Roman" w:cs="Times New Roman"/>
          <w:sz w:val="24"/>
          <w:szCs w:val="24"/>
        </w:rPr>
        <w:t>, each of which consists of</w:t>
      </w:r>
      <w:r w:rsidR="00B068E0" w:rsidRPr="00CC7E95">
        <w:rPr>
          <w:rFonts w:ascii="Times New Roman" w:hAnsi="Times New Roman" w:cs="Times New Roman"/>
          <w:sz w:val="24"/>
          <w:szCs w:val="24"/>
        </w:rPr>
        <w:t xml:space="preserve"> </w:t>
      </w:r>
      <w:r w:rsidR="00415A39">
        <w:rPr>
          <w:rFonts w:ascii="Times New Roman" w:hAnsi="Times New Roman" w:cs="Times New Roman" w:hint="eastAsia"/>
          <w:sz w:val="24"/>
          <w:szCs w:val="24"/>
        </w:rPr>
        <w:t>N</w:t>
      </w:r>
      <w:r w:rsidR="00415A39" w:rsidRPr="00A47895">
        <w:rPr>
          <w:rFonts w:ascii="Times New Roman" w:hAnsi="Times New Roman" w:cs="Times New Roman" w:hint="eastAsia"/>
          <w:sz w:val="24"/>
          <w:szCs w:val="24"/>
          <w:vertAlign w:val="subscript"/>
        </w:rPr>
        <w:sym w:font="Symbol" w:char="F0A5"/>
      </w:r>
      <w:r w:rsidR="00A47895">
        <w:rPr>
          <w:rFonts w:ascii="Times New Roman" w:hAnsi="Times New Roman" w:cs="Times New Roman" w:hint="eastAsia"/>
          <w:sz w:val="24"/>
          <w:szCs w:val="24"/>
        </w:rPr>
        <w:t xml:space="preserve"> </w:t>
      </w:r>
      <w:r w:rsidR="00B068E0" w:rsidRPr="00CC7E95">
        <w:rPr>
          <w:rFonts w:ascii="Times New Roman" w:hAnsi="Times New Roman" w:cs="Times New Roman"/>
          <w:sz w:val="24"/>
          <w:szCs w:val="24"/>
        </w:rPr>
        <w:t>random numbers in normal distribution with zero me</w:t>
      </w:r>
      <w:r>
        <w:rPr>
          <w:rFonts w:ascii="Times New Roman" w:hAnsi="Times New Roman" w:cs="Times New Roman"/>
          <w:sz w:val="24"/>
          <w:szCs w:val="24"/>
        </w:rPr>
        <w:t>an and unity standard deviation</w:t>
      </w:r>
      <w:r>
        <w:rPr>
          <w:rFonts w:ascii="Times New Roman" w:hAnsi="Times New Roman" w:cs="Times New Roman" w:hint="eastAsia"/>
          <w:sz w:val="24"/>
          <w:szCs w:val="24"/>
        </w:rPr>
        <w:t xml:space="preserve">, </w:t>
      </w:r>
      <w:r w:rsidR="00395FDF">
        <w:rPr>
          <w:rFonts w:ascii="Times New Roman" w:hAnsi="Times New Roman" w:cs="Times New Roman"/>
          <w:sz w:val="24"/>
          <w:szCs w:val="24"/>
        </w:rPr>
        <w:t>constitut</w:t>
      </w:r>
      <w:r>
        <w:rPr>
          <w:rFonts w:ascii="Times New Roman" w:hAnsi="Times New Roman" w:cs="Times New Roman" w:hint="eastAsia"/>
          <w:sz w:val="24"/>
          <w:szCs w:val="24"/>
        </w:rPr>
        <w:t xml:space="preserve">ing the </w:t>
      </w:r>
      <w:r w:rsidR="00101B54">
        <w:rPr>
          <w:rFonts w:ascii="Times New Roman" w:hAnsi="Times New Roman" w:cs="Times New Roman" w:hint="eastAsia"/>
          <w:sz w:val="24"/>
          <w:szCs w:val="24"/>
        </w:rPr>
        <w:t>noise matrix</w:t>
      </w:r>
      <w:r w:rsidR="00A47895">
        <w:rPr>
          <w:rFonts w:ascii="Times New Roman" w:hAnsi="Times New Roman" w:cs="Times New Roman" w:hint="eastAsia"/>
          <w:sz w:val="24"/>
          <w:szCs w:val="24"/>
        </w:rPr>
        <w:t>,</w:t>
      </w:r>
      <w:r w:rsidR="00101B54">
        <w:rPr>
          <w:rFonts w:ascii="Times New Roman" w:hAnsi="Times New Roman" w:cs="Times New Roman" w:hint="eastAsia"/>
          <w:sz w:val="24"/>
          <w:szCs w:val="24"/>
        </w:rPr>
        <w:t xml:space="preserve"> </w:t>
      </w:r>
      <w:r w:rsidR="00A47895">
        <w:rPr>
          <w:rFonts w:ascii="Times New Roman" w:hAnsi="Times New Roman" w:cs="Times New Roman" w:hint="eastAsia"/>
          <w:sz w:val="24"/>
          <w:szCs w:val="24"/>
        </w:rPr>
        <w:t>R</w:t>
      </w:r>
      <w:r w:rsidR="00415A39" w:rsidRPr="00A47895">
        <w:rPr>
          <w:rFonts w:ascii="Times New Roman" w:hAnsi="Times New Roman" w:cs="Times New Roman" w:hint="eastAsia"/>
          <w:sz w:val="24"/>
          <w:szCs w:val="24"/>
          <w:vertAlign w:val="subscript"/>
        </w:rPr>
        <w:sym w:font="Symbol" w:char="F0A5"/>
      </w:r>
      <w:r>
        <w:rPr>
          <w:rFonts w:ascii="Times New Roman" w:hAnsi="Times New Roman" w:cs="Times New Roman" w:hint="eastAsia"/>
          <w:sz w:val="24"/>
          <w:szCs w:val="24"/>
        </w:rPr>
        <w:t xml:space="preserve">. </w:t>
      </w:r>
      <w:r w:rsidR="00B068E0" w:rsidRPr="00CC7E95">
        <w:rPr>
          <w:rFonts w:ascii="Times New Roman" w:hAnsi="Times New Roman" w:cs="Times New Roman"/>
          <w:sz w:val="24"/>
          <w:szCs w:val="24"/>
        </w:rPr>
        <w:t xml:space="preserve">The </w:t>
      </w:r>
      <w:r w:rsidR="00450FC9">
        <w:rPr>
          <w:rFonts w:ascii="Times New Roman" w:hAnsi="Times New Roman" w:cs="Times New Roman" w:hint="eastAsia"/>
          <w:sz w:val="24"/>
          <w:szCs w:val="24"/>
        </w:rPr>
        <w:t>population</w:t>
      </w:r>
      <w:r w:rsidR="00B068E0" w:rsidRPr="00CC7E95">
        <w:rPr>
          <w:rFonts w:ascii="Times New Roman" w:hAnsi="Times New Roman" w:cs="Times New Roman"/>
          <w:sz w:val="24"/>
          <w:szCs w:val="24"/>
        </w:rPr>
        <w:t xml:space="preserve"> expression matrix</w:t>
      </w:r>
      <w:r w:rsidR="00D22BA5">
        <w:rPr>
          <w:rFonts w:ascii="Times New Roman" w:hAnsi="Times New Roman" w:cs="Times New Roman" w:hint="eastAsia"/>
          <w:sz w:val="24"/>
          <w:szCs w:val="24"/>
        </w:rPr>
        <w:t>, X</w:t>
      </w:r>
      <w:r w:rsidR="00A47895" w:rsidRPr="00A47895">
        <w:rPr>
          <w:rFonts w:ascii="Times New Roman" w:hAnsi="Times New Roman" w:cs="Times New Roman" w:hint="eastAsia"/>
          <w:sz w:val="24"/>
          <w:szCs w:val="24"/>
          <w:vertAlign w:val="subscript"/>
        </w:rPr>
        <w:sym w:font="Symbol" w:char="F0A5"/>
      </w:r>
      <w:r w:rsidR="00D22BA5">
        <w:rPr>
          <w:rFonts w:ascii="Times New Roman" w:hAnsi="Times New Roman" w:cs="Times New Roman" w:hint="eastAsia"/>
          <w:sz w:val="24"/>
          <w:szCs w:val="24"/>
        </w:rPr>
        <w:t>,</w:t>
      </w:r>
      <w:r w:rsidR="00B068E0" w:rsidRPr="00CC7E95">
        <w:rPr>
          <w:rFonts w:ascii="Times New Roman" w:hAnsi="Times New Roman" w:cs="Times New Roman"/>
          <w:sz w:val="24"/>
          <w:szCs w:val="24"/>
        </w:rPr>
        <w:t xml:space="preserve"> in dimension of M</w:t>
      </w:r>
      <w:r w:rsidR="0097302A">
        <w:rPr>
          <w:rFonts w:ascii="Times New Roman" w:hAnsi="Times New Roman" w:cs="Times New Roman"/>
          <w:sz w:val="24"/>
          <w:szCs w:val="24"/>
        </w:rPr>
        <w:t>×</w:t>
      </w:r>
      <w:r w:rsidR="0081269F">
        <w:rPr>
          <w:rFonts w:ascii="Times New Roman" w:hAnsi="Times New Roman" w:cs="Times New Roman" w:hint="eastAsia"/>
          <w:sz w:val="24"/>
          <w:szCs w:val="24"/>
        </w:rPr>
        <w:t>N</w:t>
      </w:r>
      <w:r w:rsidR="0081269F" w:rsidRPr="00A47895">
        <w:rPr>
          <w:rFonts w:ascii="Times New Roman" w:hAnsi="Times New Roman" w:cs="Times New Roman" w:hint="eastAsia"/>
          <w:sz w:val="24"/>
          <w:szCs w:val="24"/>
          <w:vertAlign w:val="subscript"/>
        </w:rPr>
        <w:sym w:font="Symbol" w:char="F0A5"/>
      </w:r>
      <w:r w:rsidR="00B068E0" w:rsidRPr="00CC7E95">
        <w:rPr>
          <w:rFonts w:ascii="Times New Roman" w:hAnsi="Times New Roman" w:cs="Times New Roman"/>
          <w:sz w:val="24"/>
          <w:szCs w:val="24"/>
        </w:rPr>
        <w:t xml:space="preserve"> </w:t>
      </w:r>
      <w:r w:rsidR="00101B54">
        <w:rPr>
          <w:rFonts w:ascii="Times New Roman" w:hAnsi="Times New Roman" w:cs="Times New Roman" w:hint="eastAsia"/>
          <w:sz w:val="24"/>
          <w:szCs w:val="24"/>
        </w:rPr>
        <w:t>is</w:t>
      </w:r>
      <w:r w:rsidR="00B068E0" w:rsidRPr="00CC7E95">
        <w:rPr>
          <w:rFonts w:ascii="Times New Roman" w:hAnsi="Times New Roman" w:cs="Times New Roman"/>
          <w:sz w:val="24"/>
          <w:szCs w:val="24"/>
        </w:rPr>
        <w:t xml:space="preserve"> </w:t>
      </w:r>
      <w:r w:rsidR="00D22BA5">
        <w:rPr>
          <w:rFonts w:ascii="Times New Roman" w:hAnsi="Times New Roman" w:cs="Times New Roman" w:hint="eastAsia"/>
          <w:sz w:val="24"/>
          <w:szCs w:val="24"/>
        </w:rPr>
        <w:t>obtained</w:t>
      </w:r>
      <w:r w:rsidR="00B068E0" w:rsidRPr="00CC7E95">
        <w:rPr>
          <w:rFonts w:ascii="Times New Roman" w:hAnsi="Times New Roman" w:cs="Times New Roman"/>
          <w:sz w:val="24"/>
          <w:szCs w:val="24"/>
        </w:rPr>
        <w:t xml:space="preserve"> by </w:t>
      </w:r>
      <w:r w:rsidR="00A47895">
        <w:rPr>
          <w:rFonts w:ascii="Times New Roman" w:hAnsi="Times New Roman" w:cs="Times New Roman" w:hint="eastAsia"/>
          <w:sz w:val="24"/>
          <w:szCs w:val="24"/>
        </w:rPr>
        <w:t>X</w:t>
      </w:r>
      <w:r w:rsidR="00A47895" w:rsidRPr="00A47895">
        <w:rPr>
          <w:rFonts w:ascii="Times New Roman" w:hAnsi="Times New Roman" w:cs="Times New Roman" w:hint="eastAsia"/>
          <w:sz w:val="24"/>
          <w:szCs w:val="24"/>
          <w:vertAlign w:val="subscript"/>
        </w:rPr>
        <w:sym w:font="Symbol" w:char="F0A5"/>
      </w:r>
      <w:r w:rsidR="00A47895">
        <w:rPr>
          <w:rFonts w:ascii="Times New Roman" w:hAnsi="Times New Roman" w:cs="Times New Roman" w:hint="eastAsia"/>
          <w:sz w:val="24"/>
          <w:szCs w:val="24"/>
        </w:rPr>
        <w:t>=</w:t>
      </w:r>
      <w:r w:rsidR="00395FDF" w:rsidRPr="00CC7E95">
        <w:rPr>
          <w:rFonts w:ascii="Times New Roman" w:hAnsi="Times New Roman" w:cs="Times New Roman"/>
          <w:sz w:val="24"/>
          <w:szCs w:val="24"/>
        </w:rPr>
        <w:t>U</w:t>
      </w:r>
      <w:r w:rsidR="00B068E0" w:rsidRPr="00CC7E95">
        <w:rPr>
          <w:rFonts w:ascii="Times New Roman" w:hAnsi="Times New Roman" w:cs="Times New Roman"/>
          <w:sz w:val="24"/>
          <w:szCs w:val="24"/>
        </w:rPr>
        <w:t>R</w:t>
      </w:r>
      <w:r w:rsidR="00415A39" w:rsidRPr="00A47895">
        <w:rPr>
          <w:rFonts w:ascii="Times New Roman" w:hAnsi="Times New Roman" w:cs="Times New Roman" w:hint="eastAsia"/>
          <w:sz w:val="24"/>
          <w:szCs w:val="24"/>
          <w:vertAlign w:val="subscript"/>
        </w:rPr>
        <w:sym w:font="Symbol" w:char="F0A5"/>
      </w:r>
      <w:r w:rsidR="00B068E0" w:rsidRPr="00CC7E95">
        <w:rPr>
          <w:rFonts w:ascii="Times New Roman" w:hAnsi="Times New Roman" w:cs="Times New Roman"/>
          <w:sz w:val="24"/>
          <w:szCs w:val="24"/>
        </w:rPr>
        <w:t>.</w:t>
      </w:r>
      <w:r w:rsidR="00A47895">
        <w:rPr>
          <w:rFonts w:ascii="Times New Roman" w:hAnsi="Times New Roman" w:cs="Times New Roman" w:hint="eastAsia"/>
          <w:sz w:val="24"/>
          <w:szCs w:val="24"/>
        </w:rPr>
        <w:t xml:space="preserve"> </w:t>
      </w:r>
      <w:r w:rsidR="00415A39" w:rsidRPr="00CC7E95">
        <w:rPr>
          <w:rFonts w:ascii="Times New Roman" w:hAnsi="Times New Roman" w:cs="Times New Roman"/>
          <w:sz w:val="24"/>
          <w:szCs w:val="24"/>
        </w:rPr>
        <w:t xml:space="preserve">In practice, only a small number of samples, say N=10, can be collected for each state. </w:t>
      </w:r>
      <w:r w:rsidR="00415A39">
        <w:rPr>
          <w:rFonts w:ascii="Times New Roman" w:hAnsi="Times New Roman" w:cs="Times New Roman" w:hint="eastAsia"/>
          <w:sz w:val="24"/>
          <w:szCs w:val="24"/>
        </w:rPr>
        <w:t>T</w:t>
      </w:r>
      <w:r w:rsidR="00415A39">
        <w:rPr>
          <w:rFonts w:ascii="Times New Roman" w:hAnsi="Times New Roman" w:cs="Times New Roman"/>
          <w:sz w:val="24"/>
          <w:szCs w:val="24"/>
        </w:rPr>
        <w:t>h</w:t>
      </w:r>
      <w:r w:rsidR="00415A39">
        <w:rPr>
          <w:rFonts w:ascii="Times New Roman" w:hAnsi="Times New Roman" w:cs="Times New Roman" w:hint="eastAsia"/>
          <w:sz w:val="24"/>
          <w:szCs w:val="24"/>
        </w:rPr>
        <w:t>us, w</w:t>
      </w:r>
      <w:r w:rsidR="00A47895">
        <w:rPr>
          <w:rFonts w:ascii="Times New Roman" w:hAnsi="Times New Roman" w:cs="Times New Roman" w:hint="eastAsia"/>
          <w:sz w:val="24"/>
          <w:szCs w:val="24"/>
        </w:rPr>
        <w:t>e randomly select</w:t>
      </w:r>
      <w:r w:rsidR="00415A39">
        <w:rPr>
          <w:rFonts w:ascii="Times New Roman" w:hAnsi="Times New Roman" w:cs="Times New Roman" w:hint="eastAsia"/>
          <w:sz w:val="24"/>
          <w:szCs w:val="24"/>
        </w:rPr>
        <w:t xml:space="preserve"> N columns of</w:t>
      </w:r>
      <w:r w:rsidR="00A47895">
        <w:rPr>
          <w:rFonts w:ascii="Times New Roman" w:hAnsi="Times New Roman" w:cs="Times New Roman" w:hint="eastAsia"/>
          <w:sz w:val="24"/>
          <w:szCs w:val="24"/>
        </w:rPr>
        <w:t xml:space="preserve"> </w:t>
      </w:r>
      <w:r w:rsidR="00415A39">
        <w:rPr>
          <w:rFonts w:ascii="Times New Roman" w:hAnsi="Times New Roman" w:cs="Times New Roman" w:hint="eastAsia"/>
          <w:sz w:val="24"/>
          <w:szCs w:val="24"/>
        </w:rPr>
        <w:t xml:space="preserve">the </w:t>
      </w:r>
      <w:r w:rsidR="00A47895">
        <w:rPr>
          <w:rFonts w:ascii="Times New Roman" w:hAnsi="Times New Roman" w:cs="Times New Roman" w:hint="eastAsia"/>
          <w:sz w:val="24"/>
          <w:szCs w:val="24"/>
        </w:rPr>
        <w:t xml:space="preserve">matrix </w:t>
      </w:r>
      <w:r w:rsidR="00415A39">
        <w:rPr>
          <w:rFonts w:ascii="Times New Roman" w:hAnsi="Times New Roman" w:cs="Times New Roman" w:hint="eastAsia"/>
          <w:sz w:val="24"/>
          <w:szCs w:val="24"/>
        </w:rPr>
        <w:t>X</w:t>
      </w:r>
      <w:r w:rsidR="00415A39" w:rsidRPr="00A47895">
        <w:rPr>
          <w:rFonts w:ascii="Times New Roman" w:hAnsi="Times New Roman" w:cs="Times New Roman" w:hint="eastAsia"/>
          <w:sz w:val="24"/>
          <w:szCs w:val="24"/>
          <w:vertAlign w:val="subscript"/>
        </w:rPr>
        <w:sym w:font="Symbol" w:char="F0A5"/>
      </w:r>
      <w:r w:rsidR="00415A39">
        <w:rPr>
          <w:rFonts w:ascii="Times New Roman" w:hAnsi="Times New Roman" w:cs="Times New Roman" w:hint="eastAsia"/>
          <w:sz w:val="24"/>
          <w:szCs w:val="24"/>
          <w:vertAlign w:val="subscript"/>
        </w:rPr>
        <w:t xml:space="preserve"> </w:t>
      </w:r>
      <w:r w:rsidR="00A47895">
        <w:rPr>
          <w:rFonts w:ascii="Times New Roman" w:hAnsi="Times New Roman" w:cs="Times New Roman" w:hint="eastAsia"/>
          <w:sz w:val="24"/>
          <w:szCs w:val="24"/>
        </w:rPr>
        <w:t>to form</w:t>
      </w:r>
      <w:r w:rsidR="00A47895" w:rsidRPr="00CC7E95">
        <w:rPr>
          <w:rFonts w:ascii="Times New Roman" w:hAnsi="Times New Roman" w:cs="Times New Roman"/>
          <w:sz w:val="24"/>
          <w:szCs w:val="24"/>
        </w:rPr>
        <w:t xml:space="preserve"> the </w:t>
      </w:r>
      <w:r w:rsidR="00450FC9">
        <w:rPr>
          <w:rFonts w:ascii="Times New Roman" w:hAnsi="Times New Roman" w:cs="Times New Roman" w:hint="eastAsia"/>
          <w:sz w:val="24"/>
          <w:szCs w:val="24"/>
        </w:rPr>
        <w:t xml:space="preserve">simulated </w:t>
      </w:r>
      <w:r w:rsidR="00415A39">
        <w:rPr>
          <w:rFonts w:ascii="Times New Roman" w:hAnsi="Times New Roman" w:cs="Times New Roman" w:hint="eastAsia"/>
          <w:sz w:val="24"/>
          <w:szCs w:val="24"/>
        </w:rPr>
        <w:t>expression</w:t>
      </w:r>
      <w:r w:rsidR="00A47895">
        <w:rPr>
          <w:rFonts w:ascii="Times New Roman" w:hAnsi="Times New Roman" w:cs="Times New Roman" w:hint="eastAsia"/>
          <w:sz w:val="24"/>
          <w:szCs w:val="24"/>
        </w:rPr>
        <w:t xml:space="preserve"> </w:t>
      </w:r>
      <w:r w:rsidR="00A47895" w:rsidRPr="00CC7E95">
        <w:rPr>
          <w:rFonts w:ascii="Times New Roman" w:hAnsi="Times New Roman" w:cs="Times New Roman"/>
          <w:sz w:val="24"/>
          <w:szCs w:val="24"/>
        </w:rPr>
        <w:t>matrix</w:t>
      </w:r>
      <w:r w:rsidR="00A47895">
        <w:rPr>
          <w:rFonts w:ascii="Times New Roman" w:hAnsi="Times New Roman" w:cs="Times New Roman" w:hint="eastAsia"/>
          <w:sz w:val="24"/>
          <w:szCs w:val="24"/>
        </w:rPr>
        <w:t>,</w:t>
      </w:r>
      <w:r w:rsidR="00A47895" w:rsidRPr="00CC7E95">
        <w:rPr>
          <w:rFonts w:ascii="Times New Roman" w:hAnsi="Times New Roman" w:cs="Times New Roman"/>
          <w:sz w:val="24"/>
          <w:szCs w:val="24"/>
        </w:rPr>
        <w:t xml:space="preserve"> </w:t>
      </w:r>
      <w:r w:rsidR="00415A39">
        <w:rPr>
          <w:rFonts w:ascii="Times New Roman" w:hAnsi="Times New Roman" w:cs="Times New Roman" w:hint="eastAsia"/>
          <w:sz w:val="24"/>
          <w:szCs w:val="24"/>
        </w:rPr>
        <w:t>X</w:t>
      </w:r>
      <w:r w:rsidR="00A47895" w:rsidRPr="00CC7E95">
        <w:rPr>
          <w:rFonts w:ascii="Times New Roman" w:hAnsi="Times New Roman" w:cs="Times New Roman"/>
          <w:sz w:val="24"/>
          <w:szCs w:val="24"/>
        </w:rPr>
        <w:t>.</w:t>
      </w:r>
    </w:p>
    <w:p w:rsidR="00B068E0" w:rsidRPr="00D22BA5" w:rsidRDefault="00B068E0" w:rsidP="00B068E0">
      <w:pPr>
        <w:ind w:firstLineChars="100" w:firstLine="240"/>
        <w:rPr>
          <w:rFonts w:ascii="Times New Roman" w:hAnsi="Times New Roman" w:cs="Times New Roman"/>
          <w:sz w:val="24"/>
          <w:szCs w:val="24"/>
        </w:rPr>
      </w:pPr>
    </w:p>
    <w:p w:rsidR="00420F43" w:rsidRPr="00996F3F" w:rsidRDefault="003B4D0D" w:rsidP="00420F43">
      <w:pPr>
        <w:rPr>
          <w:ins w:id="2" w:author="IIL7" w:date="2013-09-10T09:59:00Z"/>
        </w:rPr>
      </w:pPr>
      <w:r w:rsidRPr="00CC7E95">
        <w:rPr>
          <w:rFonts w:ascii="Times New Roman" w:hAnsi="Times New Roman" w:cs="Times New Roman"/>
          <w:sz w:val="24"/>
          <w:szCs w:val="24"/>
        </w:rPr>
        <w:t xml:space="preserve">As shown in Figure 2, the model distributions of co-expression level assume the constant fraction of gene pairs at nine discrete correlations from 0.1 to 0.9 in normal state and a decreasing fraction at another nine discrete correlations from 0 to 0.8 in neoplastic state. </w:t>
      </w:r>
      <w:r w:rsidR="00F62691">
        <w:rPr>
          <w:rFonts w:ascii="Times New Roman" w:hAnsi="Times New Roman" w:cs="Times New Roman"/>
          <w:sz w:val="24"/>
          <w:szCs w:val="24"/>
        </w:rPr>
        <w:t>It is obvious that strong co-expression is more associated with normal state. However, selection of high thresholds</w:t>
      </w:r>
      <w:r w:rsidR="003F2C76">
        <w:rPr>
          <w:rFonts w:ascii="Times New Roman" w:hAnsi="Times New Roman" w:cs="Times New Roman"/>
          <w:sz w:val="24"/>
          <w:szCs w:val="24"/>
        </w:rPr>
        <w:t>, say 0.7</w:t>
      </w:r>
      <w:r w:rsidR="007E022D">
        <w:rPr>
          <w:rFonts w:ascii="Times New Roman" w:hAnsi="Times New Roman" w:cs="Times New Roman"/>
          <w:sz w:val="24"/>
          <w:szCs w:val="24"/>
        </w:rPr>
        <w:t>5,</w:t>
      </w:r>
      <w:r w:rsidR="00F62691">
        <w:rPr>
          <w:rFonts w:ascii="Times New Roman" w:hAnsi="Times New Roman" w:cs="Times New Roman"/>
          <w:sz w:val="24"/>
          <w:szCs w:val="24"/>
        </w:rPr>
        <w:t xml:space="preserve"> cannot classify the gene pairs into patterns that are able to exhibit such </w:t>
      </w:r>
      <w:r w:rsidR="007E022D">
        <w:rPr>
          <w:rFonts w:ascii="Times New Roman" w:hAnsi="Times New Roman" w:cs="Times New Roman"/>
          <w:sz w:val="24"/>
          <w:szCs w:val="24"/>
        </w:rPr>
        <w:t>differential feature</w:t>
      </w:r>
      <w:r w:rsidR="00F62691">
        <w:rPr>
          <w:rFonts w:ascii="Times New Roman" w:hAnsi="Times New Roman" w:cs="Times New Roman"/>
          <w:sz w:val="24"/>
          <w:szCs w:val="24"/>
        </w:rPr>
        <w:t xml:space="preserve">. Table 2 shows the gene pair </w:t>
      </w:r>
      <w:r w:rsidR="00B122B4">
        <w:rPr>
          <w:rFonts w:ascii="Times New Roman" w:hAnsi="Times New Roman" w:cs="Times New Roman"/>
          <w:sz w:val="24"/>
          <w:szCs w:val="24"/>
        </w:rPr>
        <w:t>classification</w:t>
      </w:r>
      <w:r w:rsidR="00F62691">
        <w:rPr>
          <w:rFonts w:ascii="Times New Roman" w:hAnsi="Times New Roman" w:cs="Times New Roman"/>
          <w:sz w:val="24"/>
          <w:szCs w:val="24"/>
        </w:rPr>
        <w:t xml:space="preserve"> patterns </w:t>
      </w:r>
      <w:r w:rsidR="009D0203">
        <w:rPr>
          <w:rFonts w:ascii="Times New Roman" w:hAnsi="Times New Roman" w:cs="Times New Roman"/>
          <w:sz w:val="24"/>
          <w:szCs w:val="24"/>
        </w:rPr>
        <w:t xml:space="preserve">and </w:t>
      </w:r>
      <w:r w:rsidR="00B122B4">
        <w:rPr>
          <w:rFonts w:ascii="Times New Roman" w:hAnsi="Times New Roman" w:cs="Times New Roman"/>
          <w:sz w:val="24"/>
          <w:szCs w:val="24"/>
        </w:rPr>
        <w:t>D-value</w:t>
      </w:r>
      <w:r w:rsidR="009D0203">
        <w:rPr>
          <w:rFonts w:ascii="Times New Roman" w:hAnsi="Times New Roman" w:cs="Times New Roman"/>
          <w:sz w:val="24"/>
          <w:szCs w:val="24"/>
        </w:rPr>
        <w:t xml:space="preserve"> at</w:t>
      </w:r>
      <w:r w:rsidR="00F62691">
        <w:rPr>
          <w:rFonts w:ascii="Times New Roman" w:hAnsi="Times New Roman" w:cs="Times New Roman"/>
          <w:sz w:val="24"/>
          <w:szCs w:val="24"/>
        </w:rPr>
        <w:t xml:space="preserve"> co-expression threshold</w:t>
      </w:r>
      <w:r w:rsidR="009D0203">
        <w:rPr>
          <w:rFonts w:ascii="Times New Roman" w:hAnsi="Times New Roman" w:cs="Times New Roman"/>
          <w:sz w:val="24"/>
          <w:szCs w:val="24"/>
        </w:rPr>
        <w:t>s</w:t>
      </w:r>
      <w:r w:rsidR="00F62691">
        <w:rPr>
          <w:rFonts w:ascii="Times New Roman" w:hAnsi="Times New Roman" w:cs="Times New Roman"/>
          <w:sz w:val="24"/>
          <w:szCs w:val="24"/>
        </w:rPr>
        <w:t xml:space="preserve"> from </w:t>
      </w:r>
      <w:r w:rsidR="009D0203">
        <w:rPr>
          <w:rFonts w:ascii="Times New Roman" w:hAnsi="Times New Roman" w:cs="Times New Roman"/>
          <w:sz w:val="24"/>
          <w:szCs w:val="24"/>
        </w:rPr>
        <w:t xml:space="preserve">0.05 to 0.95. </w:t>
      </w:r>
      <w:r w:rsidR="00B5513F">
        <w:rPr>
          <w:rFonts w:ascii="Times New Roman" w:hAnsi="Times New Roman" w:cs="Times New Roman" w:hint="eastAsia"/>
          <w:sz w:val="24"/>
          <w:szCs w:val="24"/>
        </w:rPr>
        <w:t xml:space="preserve">The crossover of the two distributions at r=0.4 represents the </w:t>
      </w:r>
      <w:r w:rsidR="001E3E9D">
        <w:rPr>
          <w:rFonts w:ascii="Times New Roman" w:hAnsi="Times New Roman" w:cs="Times New Roman" w:hint="eastAsia"/>
          <w:sz w:val="24"/>
          <w:szCs w:val="24"/>
        </w:rPr>
        <w:t>expected</w:t>
      </w:r>
      <w:r w:rsidR="00B5513F">
        <w:rPr>
          <w:rFonts w:ascii="Times New Roman" w:hAnsi="Times New Roman" w:cs="Times New Roman" w:hint="eastAsia"/>
          <w:sz w:val="24"/>
          <w:szCs w:val="24"/>
        </w:rPr>
        <w:t xml:space="preserve"> threshold, which dichotomizes the gene pairs into strong and weak co-expression classes and also optimally differentiates the two states. </w:t>
      </w:r>
      <w:r w:rsidR="009D0203">
        <w:rPr>
          <w:rFonts w:ascii="Times New Roman" w:hAnsi="Times New Roman" w:cs="Times New Roman"/>
          <w:sz w:val="24"/>
          <w:szCs w:val="24"/>
        </w:rPr>
        <w:t>Such</w:t>
      </w:r>
      <w:r w:rsidR="00E02681">
        <w:rPr>
          <w:rFonts w:ascii="Times New Roman" w:hAnsi="Times New Roman" w:cs="Times New Roman"/>
          <w:sz w:val="24"/>
          <w:szCs w:val="24"/>
        </w:rPr>
        <w:t xml:space="preserve"> expected threshold indicates a level of gene expression coordination, above which more genes (pairs) in normal state are able to attain than in neoplastic state. Consider</w:t>
      </w:r>
      <w:r w:rsidR="00D71AAB">
        <w:rPr>
          <w:rFonts w:ascii="Times New Roman" w:hAnsi="Times New Roman" w:cs="Times New Roman" w:hint="eastAsia"/>
          <w:sz w:val="24"/>
          <w:szCs w:val="24"/>
        </w:rPr>
        <w:t xml:space="preserve">ing </w:t>
      </w:r>
      <w:r w:rsidR="00924864">
        <w:rPr>
          <w:rFonts w:ascii="Times New Roman" w:hAnsi="Times New Roman" w:cs="Times New Roman" w:hint="eastAsia"/>
          <w:sz w:val="24"/>
          <w:szCs w:val="24"/>
        </w:rPr>
        <w:t xml:space="preserve">ten virtual genes, i.e. </w:t>
      </w:r>
      <w:r w:rsidR="00D71AAB">
        <w:rPr>
          <w:rFonts w:ascii="Times New Roman" w:hAnsi="Times New Roman" w:cs="Times New Roman" w:hint="eastAsia"/>
          <w:sz w:val="24"/>
          <w:szCs w:val="24"/>
        </w:rPr>
        <w:t>M=10, a</w:t>
      </w:r>
      <w:r w:rsidRPr="00CC7E95">
        <w:rPr>
          <w:rFonts w:ascii="Times New Roman" w:hAnsi="Times New Roman" w:cs="Times New Roman"/>
          <w:sz w:val="24"/>
          <w:szCs w:val="24"/>
        </w:rPr>
        <w:t xml:space="preserve"> total of 45 correlation coefficients </w:t>
      </w:r>
      <w:r w:rsidR="00A6554A">
        <w:rPr>
          <w:rFonts w:ascii="Times New Roman" w:hAnsi="Times New Roman" w:cs="Times New Roman" w:hint="eastAsia"/>
          <w:sz w:val="24"/>
          <w:szCs w:val="24"/>
        </w:rPr>
        <w:t>we</w:t>
      </w:r>
      <w:r w:rsidR="00D71AAB">
        <w:rPr>
          <w:rFonts w:ascii="Times New Roman" w:hAnsi="Times New Roman" w:cs="Times New Roman" w:hint="eastAsia"/>
          <w:sz w:val="24"/>
          <w:szCs w:val="24"/>
        </w:rPr>
        <w:t>re</w:t>
      </w:r>
      <w:r w:rsidRPr="00CC7E95">
        <w:rPr>
          <w:rFonts w:ascii="Times New Roman" w:hAnsi="Times New Roman" w:cs="Times New Roman"/>
          <w:sz w:val="24"/>
          <w:szCs w:val="24"/>
        </w:rPr>
        <w:t xml:space="preserve"> simulated for each state </w:t>
      </w:r>
      <w:r w:rsidR="00E02681">
        <w:rPr>
          <w:rFonts w:ascii="Times New Roman" w:hAnsi="Times New Roman" w:cs="Times New Roman"/>
          <w:sz w:val="24"/>
          <w:szCs w:val="24"/>
        </w:rPr>
        <w:t xml:space="preserve">using the above transformation approach </w:t>
      </w:r>
      <w:r w:rsidRPr="00CC7E95">
        <w:rPr>
          <w:rFonts w:ascii="Times New Roman" w:hAnsi="Times New Roman" w:cs="Times New Roman"/>
          <w:sz w:val="24"/>
          <w:szCs w:val="24"/>
        </w:rPr>
        <w:t>and randomly a</w:t>
      </w:r>
      <w:r w:rsidR="00D71AAB">
        <w:rPr>
          <w:rFonts w:ascii="Times New Roman" w:hAnsi="Times New Roman" w:cs="Times New Roman"/>
          <w:sz w:val="24"/>
          <w:szCs w:val="24"/>
        </w:rPr>
        <w:t>ssigned to the</w:t>
      </w:r>
      <w:r w:rsidR="00D71AAB">
        <w:rPr>
          <w:rFonts w:ascii="Times New Roman" w:hAnsi="Times New Roman" w:cs="Times New Roman" w:hint="eastAsia"/>
          <w:sz w:val="24"/>
          <w:szCs w:val="24"/>
        </w:rPr>
        <w:t xml:space="preserve"> </w:t>
      </w:r>
      <w:r w:rsidR="00E02681">
        <w:rPr>
          <w:rFonts w:ascii="Times New Roman" w:hAnsi="Times New Roman" w:cs="Times New Roman"/>
          <w:sz w:val="24"/>
          <w:szCs w:val="24"/>
        </w:rPr>
        <w:t xml:space="preserve">45 possible </w:t>
      </w:r>
      <w:r w:rsidRPr="00CC7E95">
        <w:rPr>
          <w:rFonts w:ascii="Times New Roman" w:hAnsi="Times New Roman" w:cs="Times New Roman"/>
          <w:sz w:val="24"/>
          <w:szCs w:val="24"/>
        </w:rPr>
        <w:t>gene pairs</w:t>
      </w:r>
      <w:r w:rsidR="00D71AAB">
        <w:rPr>
          <w:rFonts w:ascii="Times New Roman" w:hAnsi="Times New Roman" w:cs="Times New Roman" w:hint="eastAsia"/>
          <w:sz w:val="24"/>
          <w:szCs w:val="24"/>
        </w:rPr>
        <w:t xml:space="preserve"> to form the model correlation matrix</w:t>
      </w:r>
      <w:r w:rsidR="0088521D">
        <w:rPr>
          <w:rFonts w:ascii="Times New Roman" w:hAnsi="Times New Roman" w:cs="Times New Roman" w:hint="eastAsia"/>
          <w:sz w:val="24"/>
          <w:szCs w:val="24"/>
        </w:rPr>
        <w:t xml:space="preserve">, </w:t>
      </w:r>
      <w:r w:rsidR="00F62691">
        <w:rPr>
          <w:rFonts w:ascii="Times New Roman" w:hAnsi="Times New Roman" w:cs="Times New Roman"/>
          <w:sz w:val="24"/>
          <w:szCs w:val="24"/>
        </w:rPr>
        <w:t>W</w:t>
      </w:r>
      <w:r w:rsidR="00D71AAB">
        <w:rPr>
          <w:rFonts w:ascii="Times New Roman" w:hAnsi="Times New Roman" w:cs="Times New Roman" w:hint="eastAsia"/>
          <w:sz w:val="24"/>
          <w:szCs w:val="24"/>
        </w:rPr>
        <w:t xml:space="preserve"> </w:t>
      </w:r>
      <w:r w:rsidR="00A522AA">
        <w:rPr>
          <w:rFonts w:ascii="Times New Roman" w:hAnsi="Times New Roman" w:cs="Times New Roman" w:hint="eastAsia"/>
          <w:sz w:val="24"/>
          <w:szCs w:val="24"/>
        </w:rPr>
        <w:t>(</w:t>
      </w:r>
      <w:r w:rsidR="00D71AAB">
        <w:rPr>
          <w:rFonts w:ascii="Times New Roman" w:hAnsi="Times New Roman" w:cs="Times New Roman" w:hint="eastAsia"/>
          <w:sz w:val="24"/>
          <w:szCs w:val="24"/>
        </w:rPr>
        <w:t>Figure</w:t>
      </w:r>
      <w:r w:rsidR="00A059ED">
        <w:rPr>
          <w:rFonts w:ascii="Times New Roman" w:hAnsi="Times New Roman" w:cs="Times New Roman" w:hint="eastAsia"/>
          <w:sz w:val="24"/>
          <w:szCs w:val="24"/>
        </w:rPr>
        <w:t xml:space="preserve"> 3</w:t>
      </w:r>
      <w:r w:rsidR="00A522AA">
        <w:rPr>
          <w:rFonts w:ascii="Times New Roman" w:hAnsi="Times New Roman" w:cs="Times New Roman" w:hint="eastAsia"/>
          <w:sz w:val="24"/>
          <w:szCs w:val="24"/>
        </w:rPr>
        <w:t>)</w:t>
      </w:r>
      <w:r w:rsidR="00423EBB">
        <w:rPr>
          <w:rFonts w:ascii="Times New Roman" w:hAnsi="Times New Roman" w:cs="Times New Roman" w:hint="eastAsia"/>
          <w:sz w:val="24"/>
          <w:szCs w:val="24"/>
        </w:rPr>
        <w:t xml:space="preserve">. As the matrix </w:t>
      </w:r>
      <w:r w:rsidR="00F62691">
        <w:rPr>
          <w:rFonts w:ascii="Times New Roman" w:hAnsi="Times New Roman" w:cs="Times New Roman"/>
          <w:sz w:val="24"/>
          <w:szCs w:val="24"/>
        </w:rPr>
        <w:t>W</w:t>
      </w:r>
      <w:r w:rsidR="00423EBB">
        <w:rPr>
          <w:rFonts w:ascii="Times New Roman" w:hAnsi="Times New Roman" w:cs="Times New Roman" w:hint="eastAsia"/>
          <w:sz w:val="24"/>
          <w:szCs w:val="24"/>
        </w:rPr>
        <w:t xml:space="preserve"> is not positive definite </w:t>
      </w:r>
      <w:r w:rsidR="00C67BC9">
        <w:rPr>
          <w:rFonts w:ascii="Times New Roman" w:hAnsi="Times New Roman" w:cs="Times New Roman" w:hint="eastAsia"/>
          <w:sz w:val="24"/>
          <w:szCs w:val="24"/>
        </w:rPr>
        <w:t>and has one negative eigenvalue, it is corrected by eigenvalue replacement.</w:t>
      </w:r>
      <w:r w:rsidR="00A522AA">
        <w:rPr>
          <w:rFonts w:ascii="Times New Roman" w:hAnsi="Times New Roman" w:cs="Times New Roman" w:hint="eastAsia"/>
          <w:sz w:val="24"/>
          <w:szCs w:val="24"/>
        </w:rPr>
        <w:t xml:space="preserve"> </w:t>
      </w:r>
      <w:r w:rsidR="00C67BC9">
        <w:rPr>
          <w:rFonts w:ascii="Times New Roman" w:hAnsi="Times New Roman" w:cs="Times New Roman" w:hint="eastAsia"/>
          <w:sz w:val="24"/>
          <w:szCs w:val="24"/>
        </w:rPr>
        <w:t xml:space="preserve">The correct </w:t>
      </w:r>
      <w:r w:rsidR="00F62691">
        <w:rPr>
          <w:rFonts w:ascii="Times New Roman" w:hAnsi="Times New Roman" w:cs="Times New Roman"/>
          <w:sz w:val="24"/>
          <w:szCs w:val="24"/>
        </w:rPr>
        <w:t>W</w:t>
      </w:r>
      <w:r w:rsidR="00C67BC9">
        <w:rPr>
          <w:rFonts w:ascii="Times New Roman" w:hAnsi="Times New Roman" w:cs="Times New Roman" w:hint="eastAsia"/>
          <w:sz w:val="24"/>
          <w:szCs w:val="24"/>
        </w:rPr>
        <w:t xml:space="preserve"> is</w:t>
      </w:r>
      <w:r w:rsidR="00A522AA">
        <w:rPr>
          <w:rFonts w:ascii="Times New Roman" w:hAnsi="Times New Roman" w:cs="Times New Roman" w:hint="eastAsia"/>
          <w:sz w:val="24"/>
          <w:szCs w:val="24"/>
        </w:rPr>
        <w:t xml:space="preserve"> then</w:t>
      </w:r>
      <w:r w:rsidR="0088521D">
        <w:rPr>
          <w:rFonts w:ascii="Times New Roman" w:hAnsi="Times New Roman" w:cs="Times New Roman" w:hint="eastAsia"/>
          <w:sz w:val="24"/>
          <w:szCs w:val="24"/>
        </w:rPr>
        <w:t xml:space="preserve"> transformed</w:t>
      </w:r>
      <w:r w:rsidR="00A522AA">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to </w:t>
      </w:r>
      <w:r w:rsidR="00A522AA">
        <w:rPr>
          <w:rFonts w:ascii="Times New Roman" w:hAnsi="Times New Roman" w:cs="Times New Roman" w:hint="eastAsia"/>
          <w:sz w:val="24"/>
          <w:szCs w:val="24"/>
        </w:rPr>
        <w:t>t</w:t>
      </w:r>
      <w:r w:rsidR="00A522AA">
        <w:rPr>
          <w:rFonts w:ascii="Times New Roman" w:hAnsi="Times New Roman" w:cs="Times New Roman"/>
          <w:sz w:val="24"/>
          <w:szCs w:val="24"/>
        </w:rPr>
        <w:t>h</w:t>
      </w:r>
      <w:r w:rsidR="00A522AA">
        <w:rPr>
          <w:rFonts w:ascii="Times New Roman" w:hAnsi="Times New Roman" w:cs="Times New Roman" w:hint="eastAsia"/>
          <w:sz w:val="24"/>
          <w:szCs w:val="24"/>
        </w:rPr>
        <w:t>e matrix U.</w:t>
      </w:r>
      <w:r w:rsidRPr="00CC7E95">
        <w:rPr>
          <w:rFonts w:ascii="Times New Roman" w:hAnsi="Times New Roman" w:cs="Times New Roman"/>
          <w:sz w:val="24"/>
          <w:szCs w:val="24"/>
        </w:rPr>
        <w:t xml:space="preserve"> </w:t>
      </w:r>
      <w:r w:rsidR="00AA60E6">
        <w:rPr>
          <w:rFonts w:ascii="Times New Roman" w:hAnsi="Times New Roman" w:cs="Times New Roman" w:hint="eastAsia"/>
          <w:sz w:val="24"/>
          <w:szCs w:val="24"/>
        </w:rPr>
        <w:t>For each state, a</w:t>
      </w:r>
      <w:r w:rsidR="00A6554A">
        <w:rPr>
          <w:rFonts w:ascii="Times New Roman" w:hAnsi="Times New Roman" w:cs="Times New Roman" w:hint="eastAsia"/>
          <w:sz w:val="24"/>
          <w:szCs w:val="24"/>
        </w:rPr>
        <w:t xml:space="preserve"> noise matrix </w:t>
      </w:r>
      <w:r w:rsidR="00A6554A" w:rsidRPr="00CC7E95">
        <w:rPr>
          <w:rFonts w:ascii="Times New Roman" w:hAnsi="Times New Roman" w:cs="Times New Roman"/>
          <w:sz w:val="24"/>
          <w:szCs w:val="24"/>
        </w:rPr>
        <w:t>R</w:t>
      </w:r>
      <w:r w:rsidR="00A6554A" w:rsidRPr="00A47895">
        <w:rPr>
          <w:rFonts w:ascii="Times New Roman" w:hAnsi="Times New Roman" w:cs="Times New Roman" w:hint="eastAsia"/>
          <w:sz w:val="24"/>
          <w:szCs w:val="24"/>
          <w:vertAlign w:val="subscript"/>
        </w:rPr>
        <w:sym w:font="Symbol" w:char="F0A5"/>
      </w:r>
      <w:r w:rsidR="00A6554A">
        <w:rPr>
          <w:rFonts w:ascii="Times New Roman" w:hAnsi="Times New Roman" w:cs="Times New Roman" w:hint="eastAsia"/>
          <w:sz w:val="24"/>
          <w:szCs w:val="24"/>
          <w:vertAlign w:val="subscript"/>
        </w:rPr>
        <w:t xml:space="preserve"> </w:t>
      </w:r>
      <w:r w:rsidR="007D3A23">
        <w:rPr>
          <w:rFonts w:ascii="Times New Roman" w:hAnsi="Times New Roman" w:cs="Times New Roman" w:hint="eastAsia"/>
          <w:sz w:val="24"/>
          <w:szCs w:val="24"/>
        </w:rPr>
        <w:t>wa</w:t>
      </w:r>
      <w:r w:rsidR="00A6554A">
        <w:rPr>
          <w:rFonts w:ascii="Times New Roman" w:hAnsi="Times New Roman" w:cs="Times New Roman" w:hint="eastAsia"/>
          <w:sz w:val="24"/>
          <w:szCs w:val="24"/>
        </w:rPr>
        <w:t xml:space="preserve">s </w:t>
      </w:r>
      <w:r w:rsidR="007D3A23">
        <w:rPr>
          <w:rFonts w:ascii="Times New Roman" w:hAnsi="Times New Roman" w:cs="Times New Roman" w:hint="eastAsia"/>
          <w:sz w:val="24"/>
          <w:szCs w:val="24"/>
        </w:rPr>
        <w:t xml:space="preserve">formed by </w:t>
      </w:r>
      <w:r w:rsidR="00450FC9">
        <w:rPr>
          <w:rFonts w:ascii="Times New Roman" w:hAnsi="Times New Roman" w:cs="Times New Roman" w:hint="eastAsia"/>
          <w:sz w:val="24"/>
          <w:szCs w:val="24"/>
        </w:rPr>
        <w:t xml:space="preserve">independently </w:t>
      </w:r>
      <w:r w:rsidR="00A6554A">
        <w:rPr>
          <w:rFonts w:ascii="Times New Roman" w:hAnsi="Times New Roman" w:cs="Times New Roman" w:hint="eastAsia"/>
          <w:sz w:val="24"/>
          <w:szCs w:val="24"/>
        </w:rPr>
        <w:t>generat</w:t>
      </w:r>
      <w:r w:rsidR="007D3A23">
        <w:rPr>
          <w:rFonts w:ascii="Times New Roman" w:hAnsi="Times New Roman" w:cs="Times New Roman" w:hint="eastAsia"/>
          <w:sz w:val="24"/>
          <w:szCs w:val="24"/>
        </w:rPr>
        <w:t>ing</w:t>
      </w:r>
      <w:r w:rsidR="00A6554A">
        <w:rPr>
          <w:rFonts w:ascii="Times New Roman" w:hAnsi="Times New Roman" w:cs="Times New Roman" w:hint="eastAsia"/>
          <w:sz w:val="24"/>
          <w:szCs w:val="24"/>
        </w:rPr>
        <w:t xml:space="preserve"> 10 w</w:t>
      </w:r>
      <w:r w:rsidR="00A6554A" w:rsidRPr="00CC7E95">
        <w:rPr>
          <w:rFonts w:ascii="Times New Roman" w:hAnsi="Times New Roman" w:cs="Times New Roman"/>
          <w:sz w:val="24"/>
          <w:szCs w:val="24"/>
        </w:rPr>
        <w:t xml:space="preserve">hite noise </w:t>
      </w:r>
      <w:r w:rsidR="00A6554A">
        <w:rPr>
          <w:rFonts w:ascii="Times New Roman" w:hAnsi="Times New Roman" w:cs="Times New Roman" w:hint="eastAsia"/>
          <w:sz w:val="24"/>
          <w:szCs w:val="24"/>
        </w:rPr>
        <w:t>sequences of</w:t>
      </w:r>
      <w:r w:rsidRPr="00CC7E95">
        <w:rPr>
          <w:rFonts w:ascii="Times New Roman" w:hAnsi="Times New Roman" w:cs="Times New Roman"/>
          <w:sz w:val="24"/>
          <w:szCs w:val="24"/>
        </w:rPr>
        <w:t xml:space="preserve"> 10,000 </w:t>
      </w:r>
      <w:r w:rsidR="00A6554A">
        <w:rPr>
          <w:rFonts w:ascii="Times New Roman" w:hAnsi="Times New Roman" w:cs="Times New Roman" w:hint="eastAsia"/>
          <w:sz w:val="24"/>
          <w:szCs w:val="24"/>
        </w:rPr>
        <w:t>numbers</w:t>
      </w:r>
      <w:r w:rsidR="007D3A23">
        <w:rPr>
          <w:rFonts w:ascii="Times New Roman" w:hAnsi="Times New Roman" w:cs="Times New Roman" w:hint="eastAsia"/>
          <w:sz w:val="24"/>
          <w:szCs w:val="24"/>
        </w:rPr>
        <w:t xml:space="preserve"> each</w:t>
      </w:r>
      <w:r w:rsidR="00AA60E6">
        <w:rPr>
          <w:rFonts w:ascii="Times New Roman" w:hAnsi="Times New Roman" w:cs="Times New Roman" w:hint="eastAsia"/>
          <w:sz w:val="24"/>
          <w:szCs w:val="24"/>
        </w:rPr>
        <w:t xml:space="preserve"> and </w:t>
      </w:r>
      <w:r w:rsidR="00450FC9">
        <w:rPr>
          <w:rFonts w:ascii="Times New Roman" w:hAnsi="Times New Roman" w:cs="Times New Roman" w:hint="eastAsia"/>
          <w:sz w:val="24"/>
          <w:szCs w:val="24"/>
        </w:rPr>
        <w:t>the</w:t>
      </w:r>
      <w:r w:rsidR="002E4F42">
        <w:rPr>
          <w:rFonts w:ascii="Times New Roman" w:hAnsi="Times New Roman" w:cs="Times New Roman" w:hint="eastAsia"/>
          <w:sz w:val="24"/>
          <w:szCs w:val="24"/>
        </w:rPr>
        <w:t xml:space="preserve"> population expression matrix </w:t>
      </w:r>
      <w:r w:rsidR="00AA60E6">
        <w:rPr>
          <w:rFonts w:ascii="Times New Roman" w:hAnsi="Times New Roman" w:cs="Times New Roman" w:hint="eastAsia"/>
          <w:sz w:val="24"/>
          <w:szCs w:val="24"/>
        </w:rPr>
        <w:t>X</w:t>
      </w:r>
      <w:r w:rsidR="00AA60E6" w:rsidRPr="00A47895">
        <w:rPr>
          <w:rFonts w:ascii="Times New Roman" w:hAnsi="Times New Roman" w:cs="Times New Roman" w:hint="eastAsia"/>
          <w:sz w:val="24"/>
          <w:szCs w:val="24"/>
          <w:vertAlign w:val="subscript"/>
        </w:rPr>
        <w:sym w:font="Symbol" w:char="F0A5"/>
      </w:r>
      <w:r w:rsidR="00AA60E6">
        <w:rPr>
          <w:rFonts w:ascii="Times New Roman" w:hAnsi="Times New Roman" w:cs="Times New Roman" w:hint="eastAsia"/>
          <w:sz w:val="24"/>
          <w:szCs w:val="24"/>
        </w:rPr>
        <w:t>=</w:t>
      </w:r>
      <w:r w:rsidR="00E02681" w:rsidRPr="00CC7E95">
        <w:rPr>
          <w:rFonts w:ascii="Times New Roman" w:hAnsi="Times New Roman" w:cs="Times New Roman"/>
          <w:sz w:val="24"/>
          <w:szCs w:val="24"/>
        </w:rPr>
        <w:t>U</w:t>
      </w:r>
      <w:r w:rsidR="00AA60E6" w:rsidRPr="00CC7E95">
        <w:rPr>
          <w:rFonts w:ascii="Times New Roman" w:hAnsi="Times New Roman" w:cs="Times New Roman"/>
          <w:sz w:val="24"/>
          <w:szCs w:val="24"/>
        </w:rPr>
        <w:t>R</w:t>
      </w:r>
      <w:r w:rsidR="00AA60E6" w:rsidRPr="00A47895">
        <w:rPr>
          <w:rFonts w:ascii="Times New Roman" w:hAnsi="Times New Roman" w:cs="Times New Roman" w:hint="eastAsia"/>
          <w:sz w:val="24"/>
          <w:szCs w:val="24"/>
          <w:vertAlign w:val="subscript"/>
        </w:rPr>
        <w:sym w:font="Symbol" w:char="F0A5"/>
      </w:r>
      <w:r w:rsidR="00AA60E6">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in dimensions of 10</w:t>
      </w:r>
      <w:r w:rsidR="0097302A">
        <w:rPr>
          <w:rFonts w:ascii="Times New Roman" w:hAnsi="Times New Roman" w:cs="Times New Roman"/>
          <w:sz w:val="24"/>
          <w:szCs w:val="24"/>
        </w:rPr>
        <w:t>×</w:t>
      </w:r>
      <w:r w:rsidR="002E4F42">
        <w:rPr>
          <w:rFonts w:ascii="Times New Roman" w:hAnsi="Times New Roman" w:cs="Times New Roman" w:hint="eastAsia"/>
          <w:sz w:val="24"/>
          <w:szCs w:val="24"/>
        </w:rPr>
        <w:t>10,000 was generated</w:t>
      </w:r>
      <w:r w:rsidR="00AA60E6">
        <w:rPr>
          <w:rFonts w:ascii="Times New Roman" w:hAnsi="Times New Roman" w:cs="Times New Roman" w:hint="eastAsia"/>
          <w:sz w:val="24"/>
          <w:szCs w:val="24"/>
        </w:rPr>
        <w:t xml:space="preserve">. </w:t>
      </w:r>
      <w:r w:rsidR="001E3E9D">
        <w:rPr>
          <w:rFonts w:ascii="Times New Roman" w:hAnsi="Times New Roman" w:cs="Times New Roman" w:hint="eastAsia"/>
          <w:sz w:val="24"/>
          <w:szCs w:val="24"/>
        </w:rPr>
        <w:t xml:space="preserve">The </w:t>
      </w:r>
      <w:r w:rsidR="00954418">
        <w:rPr>
          <w:rFonts w:ascii="Times New Roman" w:hAnsi="Times New Roman" w:cs="Times New Roman" w:hint="eastAsia"/>
          <w:sz w:val="24"/>
          <w:szCs w:val="24"/>
        </w:rPr>
        <w:t>correlation matrices</w:t>
      </w:r>
      <w:r w:rsidR="00C738CD">
        <w:rPr>
          <w:rFonts w:ascii="Times New Roman" w:hAnsi="Times New Roman" w:cs="Times New Roman" w:hint="eastAsia"/>
          <w:sz w:val="24"/>
          <w:szCs w:val="24"/>
        </w:rPr>
        <w:t xml:space="preserve"> derived from</w:t>
      </w:r>
      <w:r w:rsidR="00924864">
        <w:rPr>
          <w:rFonts w:ascii="Times New Roman" w:hAnsi="Times New Roman" w:cs="Times New Roman" w:hint="eastAsia"/>
          <w:sz w:val="24"/>
          <w:szCs w:val="24"/>
        </w:rPr>
        <w:t xml:space="preserve"> </w:t>
      </w:r>
      <w:r w:rsidR="007C0BC0">
        <w:rPr>
          <w:rFonts w:ascii="Times New Roman" w:hAnsi="Times New Roman" w:cs="Times New Roman" w:hint="eastAsia"/>
          <w:sz w:val="24"/>
          <w:szCs w:val="24"/>
        </w:rPr>
        <w:t xml:space="preserve">expression data of </w:t>
      </w:r>
      <w:r w:rsidR="00954418">
        <w:rPr>
          <w:rFonts w:ascii="Times New Roman" w:hAnsi="Times New Roman" w:cs="Times New Roman" w:hint="eastAsia"/>
          <w:sz w:val="24"/>
          <w:szCs w:val="24"/>
        </w:rPr>
        <w:t>10,000 virtual samples</w:t>
      </w:r>
      <w:r w:rsidR="006961B3">
        <w:rPr>
          <w:rFonts w:ascii="Times New Roman" w:hAnsi="Times New Roman" w:cs="Times New Roman" w:hint="eastAsia"/>
          <w:sz w:val="24"/>
          <w:szCs w:val="24"/>
        </w:rPr>
        <w:t xml:space="preserve"> </w:t>
      </w:r>
      <w:r w:rsidR="00C738CD">
        <w:rPr>
          <w:rFonts w:ascii="Times New Roman" w:hAnsi="Times New Roman" w:cs="Times New Roman" w:hint="eastAsia"/>
          <w:sz w:val="24"/>
          <w:szCs w:val="24"/>
        </w:rPr>
        <w:t>of each state</w:t>
      </w:r>
      <w:r w:rsidR="00954418">
        <w:rPr>
          <w:rFonts w:ascii="Times New Roman" w:hAnsi="Times New Roman" w:cs="Times New Roman" w:hint="eastAsia"/>
          <w:sz w:val="24"/>
          <w:szCs w:val="24"/>
        </w:rPr>
        <w:t xml:space="preserve"> provide the ground truth. The </w:t>
      </w:r>
      <w:r w:rsidR="00954418">
        <w:rPr>
          <w:rFonts w:ascii="Times New Roman" w:hAnsi="Times New Roman" w:cs="Times New Roman" w:hint="eastAsia"/>
          <w:sz w:val="24"/>
          <w:szCs w:val="24"/>
        </w:rPr>
        <w:lastRenderedPageBreak/>
        <w:t>cumulative distribution functions of the correlation coefficient indicat</w:t>
      </w:r>
      <w:r w:rsidR="00654478">
        <w:rPr>
          <w:rFonts w:ascii="Times New Roman" w:hAnsi="Times New Roman" w:cs="Times New Roman" w:hint="eastAsia"/>
          <w:sz w:val="24"/>
          <w:szCs w:val="24"/>
        </w:rPr>
        <w:t>e</w:t>
      </w:r>
      <w:r w:rsidR="00954418">
        <w:rPr>
          <w:rFonts w:ascii="Times New Roman" w:hAnsi="Times New Roman" w:cs="Times New Roman" w:hint="eastAsia"/>
          <w:sz w:val="24"/>
          <w:szCs w:val="24"/>
        </w:rPr>
        <w:t xml:space="preserve"> a maximum deviation a</w:t>
      </w:r>
      <w:r w:rsidR="00474085">
        <w:rPr>
          <w:rFonts w:ascii="Times New Roman" w:hAnsi="Times New Roman" w:cs="Times New Roman" w:hint="eastAsia"/>
          <w:sz w:val="24"/>
          <w:szCs w:val="24"/>
        </w:rPr>
        <w:t>t r=0.324</w:t>
      </w:r>
      <w:r w:rsidR="00E02681">
        <w:rPr>
          <w:rFonts w:ascii="Times New Roman" w:hAnsi="Times New Roman" w:cs="Times New Roman"/>
          <w:sz w:val="24"/>
          <w:szCs w:val="24"/>
        </w:rPr>
        <w:t>, giving the expected threshold</w:t>
      </w:r>
      <w:r w:rsidR="007C0BC0">
        <w:rPr>
          <w:rFonts w:ascii="Times New Roman" w:hAnsi="Times New Roman" w:cs="Times New Roman" w:hint="eastAsia"/>
          <w:sz w:val="24"/>
          <w:szCs w:val="24"/>
        </w:rPr>
        <w:t xml:space="preserve"> (Figure 4). This threshold defines</w:t>
      </w:r>
      <w:r w:rsidR="00654478">
        <w:rPr>
          <w:rFonts w:ascii="Times New Roman" w:hAnsi="Times New Roman" w:cs="Times New Roman" w:hint="eastAsia"/>
          <w:sz w:val="24"/>
          <w:szCs w:val="24"/>
        </w:rPr>
        <w:t xml:space="preserve"> the strongly and weakly co-expressed gene pairs</w:t>
      </w:r>
      <w:r w:rsidR="00474085">
        <w:rPr>
          <w:rFonts w:ascii="Times New Roman" w:hAnsi="Times New Roman" w:cs="Times New Roman" w:hint="eastAsia"/>
          <w:sz w:val="24"/>
          <w:szCs w:val="24"/>
        </w:rPr>
        <w:t xml:space="preserve"> as the ground truth</w:t>
      </w:r>
      <w:r w:rsidR="007C0BC0">
        <w:rPr>
          <w:rFonts w:ascii="Times New Roman" w:hAnsi="Times New Roman" w:cs="Times New Roman" w:hint="eastAsia"/>
          <w:sz w:val="24"/>
          <w:szCs w:val="24"/>
        </w:rPr>
        <w:t xml:space="preserve"> (Figure 5)</w:t>
      </w:r>
      <w:r w:rsidR="00954418">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By r</w:t>
      </w:r>
      <w:r w:rsidR="00450FC9">
        <w:rPr>
          <w:rFonts w:ascii="Times New Roman" w:hAnsi="Times New Roman" w:cs="Times New Roman" w:hint="eastAsia"/>
          <w:sz w:val="24"/>
          <w:szCs w:val="24"/>
        </w:rPr>
        <w:t xml:space="preserve">andomly selecting 10 columns from </w:t>
      </w:r>
      <w:r w:rsidR="002E4F42">
        <w:rPr>
          <w:rFonts w:ascii="Times New Roman" w:hAnsi="Times New Roman" w:cs="Times New Roman" w:hint="eastAsia"/>
          <w:sz w:val="24"/>
          <w:szCs w:val="24"/>
        </w:rPr>
        <w:t>each population expression matrix</w:t>
      </w:r>
      <w:r w:rsidR="00E52EA1">
        <w:rPr>
          <w:rFonts w:ascii="Times New Roman" w:hAnsi="Times New Roman" w:cs="Times New Roman" w:hint="eastAsia"/>
          <w:sz w:val="24"/>
          <w:szCs w:val="24"/>
        </w:rPr>
        <w:t>, t</w:t>
      </w:r>
      <w:r w:rsidRPr="00CC7E95">
        <w:rPr>
          <w:rFonts w:ascii="Times New Roman" w:hAnsi="Times New Roman" w:cs="Times New Roman"/>
          <w:sz w:val="24"/>
          <w:szCs w:val="24"/>
        </w:rPr>
        <w:t xml:space="preserve">wo expression matrices </w:t>
      </w:r>
      <w:proofErr w:type="spellStart"/>
      <w:proofErr w:type="gramStart"/>
      <w:r w:rsidR="007D3A23">
        <w:rPr>
          <w:rFonts w:ascii="Times New Roman" w:hAnsi="Times New Roman" w:cs="Times New Roman" w:hint="eastAsia"/>
          <w:sz w:val="24"/>
          <w:szCs w:val="24"/>
        </w:rPr>
        <w:t>X</w:t>
      </w:r>
      <w:r w:rsidR="007D3A23">
        <w:rPr>
          <w:rFonts w:ascii="Times New Roman" w:hAnsi="Times New Roman" w:cs="Times New Roman" w:hint="eastAsia"/>
          <w:sz w:val="24"/>
          <w:szCs w:val="24"/>
          <w:vertAlign w:val="subscript"/>
        </w:rPr>
        <w:t>d</w:t>
      </w:r>
      <w:proofErr w:type="spellEnd"/>
      <w:proofErr w:type="gramEnd"/>
      <w:r w:rsidR="007D3A23">
        <w:rPr>
          <w:rFonts w:ascii="Times New Roman" w:hAnsi="Times New Roman" w:cs="Times New Roman" w:hint="eastAsia"/>
          <w:sz w:val="24"/>
          <w:szCs w:val="24"/>
        </w:rPr>
        <w:t xml:space="preserve"> and </w:t>
      </w:r>
      <w:proofErr w:type="spellStart"/>
      <w:r w:rsidR="007D3A23">
        <w:rPr>
          <w:rFonts w:ascii="Times New Roman" w:hAnsi="Times New Roman" w:cs="Times New Roman" w:hint="eastAsia"/>
          <w:sz w:val="24"/>
          <w:szCs w:val="24"/>
        </w:rPr>
        <w:t>X</w:t>
      </w:r>
      <w:r w:rsidR="007D3A23">
        <w:rPr>
          <w:rFonts w:ascii="Times New Roman" w:hAnsi="Times New Roman" w:cs="Times New Roman" w:hint="eastAsia"/>
          <w:sz w:val="24"/>
          <w:szCs w:val="24"/>
          <w:vertAlign w:val="subscript"/>
        </w:rPr>
        <w:t>n</w:t>
      </w:r>
      <w:proofErr w:type="spellEnd"/>
      <w:r w:rsidR="007D3A23">
        <w:rPr>
          <w:rFonts w:ascii="Times New Roman" w:hAnsi="Times New Roman" w:cs="Times New Roman" w:hint="eastAsia"/>
          <w:sz w:val="24"/>
          <w:szCs w:val="24"/>
        </w:rPr>
        <w:t xml:space="preserve"> </w:t>
      </w:r>
      <w:r w:rsidRPr="00CC7E95">
        <w:rPr>
          <w:rFonts w:ascii="Times New Roman" w:hAnsi="Times New Roman" w:cs="Times New Roman"/>
          <w:sz w:val="24"/>
          <w:szCs w:val="24"/>
        </w:rPr>
        <w:t xml:space="preserve">were </w:t>
      </w:r>
      <w:r w:rsidRPr="00420F43">
        <w:rPr>
          <w:rFonts w:ascii="Times New Roman" w:hAnsi="Times New Roman" w:cs="Times New Roman"/>
          <w:sz w:val="24"/>
          <w:szCs w:val="24"/>
        </w:rPr>
        <w:t xml:space="preserve">simulated </w:t>
      </w:r>
      <w:r w:rsidR="007D3A23" w:rsidRPr="00420F43">
        <w:rPr>
          <w:rFonts w:ascii="Times New Roman" w:hAnsi="Times New Roman" w:cs="Times New Roman"/>
          <w:sz w:val="24"/>
          <w:szCs w:val="24"/>
          <w:rPrChange w:id="3" w:author="IIL7" w:date="2013-09-10T09:59:00Z">
            <w:rPr>
              <w:rFonts w:ascii="Times New Roman" w:hAnsi="Times New Roman" w:cs="Times New Roman" w:hint="eastAsia"/>
              <w:sz w:val="24"/>
              <w:szCs w:val="24"/>
            </w:rPr>
          </w:rPrChange>
        </w:rPr>
        <w:t xml:space="preserve">for neoplastic and normal states respectively </w:t>
      </w:r>
      <w:r w:rsidR="007C0BC0" w:rsidRPr="00420F43">
        <w:rPr>
          <w:rFonts w:ascii="Times New Roman" w:hAnsi="Times New Roman" w:cs="Times New Roman"/>
          <w:sz w:val="24"/>
          <w:szCs w:val="24"/>
          <w:rPrChange w:id="4" w:author="IIL7" w:date="2013-09-10T09:59:00Z">
            <w:rPr>
              <w:rFonts w:ascii="Times New Roman" w:hAnsi="Times New Roman" w:cs="Times New Roman" w:hint="eastAsia"/>
              <w:sz w:val="24"/>
              <w:szCs w:val="24"/>
            </w:rPr>
          </w:rPrChange>
        </w:rPr>
        <w:t>(Figure 6</w:t>
      </w:r>
      <w:r w:rsidR="002E4F42" w:rsidRPr="00420F43">
        <w:rPr>
          <w:rFonts w:ascii="Times New Roman" w:hAnsi="Times New Roman" w:cs="Times New Roman"/>
          <w:sz w:val="24"/>
          <w:szCs w:val="24"/>
          <w:rPrChange w:id="5" w:author="IIL7" w:date="2013-09-10T09:59:00Z">
            <w:rPr>
              <w:rFonts w:ascii="Times New Roman" w:hAnsi="Times New Roman" w:cs="Times New Roman" w:hint="eastAsia"/>
              <w:sz w:val="24"/>
              <w:szCs w:val="24"/>
            </w:rPr>
          </w:rPrChange>
        </w:rPr>
        <w:t>)</w:t>
      </w:r>
      <w:r w:rsidRPr="00420F43">
        <w:rPr>
          <w:rFonts w:ascii="Times New Roman" w:hAnsi="Times New Roman" w:cs="Times New Roman"/>
          <w:sz w:val="24"/>
          <w:szCs w:val="24"/>
        </w:rPr>
        <w:t>.</w:t>
      </w:r>
      <w:ins w:id="6" w:author="IIL7" w:date="2013-09-10T09:59:00Z">
        <w:r w:rsidR="00420F43" w:rsidRPr="00420F43">
          <w:rPr>
            <w:rFonts w:ascii="Times New Roman" w:hAnsi="Times New Roman" w:cs="Times New Roman"/>
            <w:sz w:val="24"/>
            <w:szCs w:val="24"/>
          </w:rPr>
          <w:t xml:space="preserve">  </w:t>
        </w:r>
        <w:r w:rsidR="00420F43" w:rsidRPr="00420F43">
          <w:rPr>
            <w:rFonts w:ascii="Times New Roman" w:hAnsi="Times New Roman" w:cs="Times New Roman"/>
            <w:sz w:val="24"/>
            <w:szCs w:val="24"/>
            <w:rPrChange w:id="7" w:author="IIL7" w:date="2013-09-10T09:59:00Z">
              <w:rPr/>
            </w:rPrChange>
          </w:rPr>
          <w:t xml:space="preserve">We believe that gene expressions of normal state tend to conform to a peculiar pattern, which can be identified when genes are clustered.  In contrast, such pattern is less obvious in neoplastic state.  We intend to demonstrate such contrast by comparing the gene expression patterns of normal state with that of neoplastic state.  Figure 6 shows the distinctive gene expression matrices of normal and neoplastic state.  The </w:t>
        </w:r>
        <w:proofErr w:type="spellStart"/>
        <w:r w:rsidR="00420F43" w:rsidRPr="00420F43">
          <w:rPr>
            <w:rFonts w:ascii="Times New Roman" w:hAnsi="Times New Roman" w:cs="Times New Roman"/>
            <w:sz w:val="24"/>
            <w:szCs w:val="24"/>
            <w:rPrChange w:id="8" w:author="IIL7" w:date="2013-09-10T09:59:00Z">
              <w:rPr/>
            </w:rPrChange>
          </w:rPr>
          <w:t>dendrogram</w:t>
        </w:r>
        <w:proofErr w:type="spellEnd"/>
        <w:r w:rsidR="00420F43" w:rsidRPr="00420F43">
          <w:rPr>
            <w:rFonts w:ascii="Times New Roman" w:hAnsi="Times New Roman" w:cs="Times New Roman"/>
            <w:sz w:val="24"/>
            <w:szCs w:val="24"/>
            <w:rPrChange w:id="9" w:author="IIL7" w:date="2013-09-10T09:59:00Z">
              <w:rPr/>
            </w:rPrChange>
          </w:rPr>
          <w:t xml:space="preserve"> indicates the normal state’s hierarchical clustering (HCL) result across ten genes by average linkage clustering of Pearson correlation [30</w:t>
        </w:r>
      </w:ins>
      <w:ins w:id="10" w:author="IIL7" w:date="2013-09-10T10:00:00Z">
        <w:r w:rsidR="00420F43">
          <w:rPr>
            <w:rFonts w:ascii="Times New Roman" w:hAnsi="Times New Roman" w:cs="Times New Roman"/>
            <w:sz w:val="24"/>
            <w:szCs w:val="24"/>
          </w:rPr>
          <w:t>.1</w:t>
        </w:r>
      </w:ins>
      <w:ins w:id="11" w:author="IIL7" w:date="2013-09-10T09:59:00Z">
        <w:r w:rsidR="00420F43" w:rsidRPr="00420F43">
          <w:rPr>
            <w:rFonts w:ascii="Times New Roman" w:hAnsi="Times New Roman" w:cs="Times New Roman"/>
            <w:sz w:val="24"/>
            <w:szCs w:val="24"/>
            <w:rPrChange w:id="12" w:author="IIL7" w:date="2013-09-10T09:59:00Z">
              <w:rPr/>
            </w:rPrChange>
          </w:rPr>
          <w:t xml:space="preserve">].  For better comparison, we realign the order of genes in neoplastic state, making it consistent with the normal state.  In both states, each gene expression value is normalized according to the mean and standard deviation of each row </w:t>
        </w:r>
        <w:r w:rsidR="00420F43" w:rsidRPr="00081647">
          <w:rPr>
            <w:rFonts w:ascii="Times New Roman" w:hAnsi="Times New Roman" w:cs="Times New Roman"/>
            <w:color w:val="FF0000"/>
            <w:sz w:val="24"/>
            <w:szCs w:val="24"/>
            <w:rPrChange w:id="13" w:author="IIL7" w:date="2013-09-10T10:21:00Z">
              <w:rPr/>
            </w:rPrChange>
          </w:rPr>
          <w:t>(</w:t>
        </w:r>
      </w:ins>
      <w:ins w:id="14" w:author="IIL7" w:date="2013-09-10T10:21:00Z">
        <w:r w:rsidR="008C685A" w:rsidRPr="00081647">
          <w:rPr>
            <w:rFonts w:ascii="Times New Roman" w:hAnsi="Times New Roman" w:cs="Times New Roman"/>
            <w:color w:val="FF0000"/>
            <w:sz w:val="24"/>
            <w:szCs w:val="24"/>
            <w:rPrChange w:id="15" w:author="IIL7" w:date="2013-09-10T10:21:00Z">
              <w:rPr>
                <w:rFonts w:ascii="Times New Roman" w:hAnsi="Times New Roman" w:cs="Times New Roman"/>
                <w:sz w:val="24"/>
                <w:szCs w:val="24"/>
              </w:rPr>
            </w:rPrChange>
          </w:rPr>
          <w:t>Table S0</w:t>
        </w:r>
      </w:ins>
      <w:bookmarkStart w:id="16" w:name="_GoBack"/>
      <w:bookmarkEnd w:id="16"/>
      <w:ins w:id="17" w:author="IIL7" w:date="2013-09-10T09:59:00Z">
        <w:r w:rsidR="00420F43" w:rsidRPr="00081647">
          <w:rPr>
            <w:rFonts w:ascii="Times New Roman" w:hAnsi="Times New Roman" w:cs="Times New Roman"/>
            <w:color w:val="FF0000"/>
            <w:sz w:val="24"/>
            <w:szCs w:val="24"/>
            <w:rPrChange w:id="18" w:author="IIL7" w:date="2013-09-10T10:21:00Z">
              <w:rPr/>
            </w:rPrChange>
          </w:rPr>
          <w:t>)</w:t>
        </w:r>
        <w:r w:rsidR="00420F43" w:rsidRPr="00420F43">
          <w:rPr>
            <w:rFonts w:ascii="Times New Roman" w:hAnsi="Times New Roman" w:cs="Times New Roman"/>
            <w:sz w:val="24"/>
            <w:szCs w:val="24"/>
            <w:rPrChange w:id="19" w:author="IIL7" w:date="2013-09-10T09:59:00Z">
              <w:rPr/>
            </w:rPrChange>
          </w:rPr>
          <w:t>.  Subsequently, we assign 16 grayscale levels to reflect the normalized gene expression intensity.  In Figure 6, the brighter the square appears, the higher gene expression it indicates, and vice versa.  As we can see in Figure 6, the grayscale levels in normal state’s clustered genes adhere to similar pattern across different samples, whereas the same genes in neoplastic state fail to follow any patterns.  Specifically, the squares in normal state’s Gene 8 and 10 yield very cohesive patterns; gray in sample 1, 3, 9, and 10, dark in sample 4, 5, 8, and bright in sample 7.  This observation, however, is less noticeable in neoplastic state’s Gene 8 and 10.  Ultimately, through understanding of such patterns, gene co-expression network may be unfolded.</w:t>
        </w:r>
      </w:ins>
    </w:p>
    <w:p w:rsidR="003B4D0D" w:rsidRPr="00420F43" w:rsidRDefault="003B4D0D" w:rsidP="003B4D0D">
      <w:pPr>
        <w:ind w:firstLineChars="100" w:firstLine="240"/>
        <w:rPr>
          <w:rFonts w:ascii="Times New Roman" w:hAnsi="Times New Roman" w:cs="Times New Roman"/>
          <w:sz w:val="24"/>
          <w:szCs w:val="24"/>
        </w:rPr>
      </w:pPr>
    </w:p>
    <w:p w:rsidR="002A5A5E" w:rsidRDefault="002A5A5E" w:rsidP="003B4D0D">
      <w:pPr>
        <w:ind w:firstLineChars="100" w:firstLine="240"/>
        <w:rPr>
          <w:rFonts w:ascii="Times New Roman" w:hAnsi="Times New Roman" w:cs="Times New Roman"/>
          <w:sz w:val="24"/>
          <w:szCs w:val="24"/>
        </w:rPr>
      </w:pPr>
    </w:p>
    <w:p w:rsidR="002A5A5E" w:rsidRDefault="002A5A5E" w:rsidP="003B4D0D">
      <w:pPr>
        <w:ind w:firstLineChars="100" w:firstLine="240"/>
        <w:rPr>
          <w:rFonts w:ascii="Times New Roman" w:hAnsi="Times New Roman" w:cs="Times New Roman"/>
          <w:sz w:val="24"/>
          <w:szCs w:val="24"/>
        </w:rPr>
      </w:pPr>
    </w:p>
    <w:p w:rsidR="00AD2AD1" w:rsidRDefault="00AD2AD1" w:rsidP="003B4D0D">
      <w:pPr>
        <w:ind w:firstLineChars="100" w:firstLine="240"/>
        <w:rPr>
          <w:rFonts w:ascii="Times New Roman" w:hAnsi="Times New Roman" w:cs="Times New Roman"/>
          <w:sz w:val="24"/>
          <w:szCs w:val="24"/>
        </w:rPr>
      </w:pPr>
    </w:p>
    <w:p w:rsidR="00C15151" w:rsidRDefault="00C15151" w:rsidP="00C15151">
      <w:pPr>
        <w:rPr>
          <w:rFonts w:ascii="Times New Roman" w:hAnsi="Times New Roman" w:cs="Times New Roman"/>
          <w:sz w:val="24"/>
          <w:szCs w:val="24"/>
        </w:rPr>
      </w:pPr>
      <w:r w:rsidRPr="0083255D">
        <w:rPr>
          <w:rFonts w:ascii="Times New Roman" w:hAnsi="Times New Roman" w:cs="Times New Roman"/>
          <w:noProof/>
          <w:sz w:val="24"/>
          <w:szCs w:val="24"/>
          <w:lang w:eastAsia="zh-TW"/>
        </w:rPr>
        <w:drawing>
          <wp:inline distT="0" distB="0" distL="0" distR="0" wp14:anchorId="55AC35E6" wp14:editId="4A9C958A">
            <wp:extent cx="4219575" cy="2915807"/>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4235519" cy="2926825"/>
                    </a:xfrm>
                    <a:prstGeom prst="rect">
                      <a:avLst/>
                    </a:prstGeom>
                    <a:noFill/>
                    <a:ln w="9525">
                      <a:noFill/>
                      <a:miter lim="800000"/>
                      <a:headEnd/>
                      <a:tailEnd/>
                    </a:ln>
                  </pic:spPr>
                </pic:pic>
              </a:graphicData>
            </a:graphic>
          </wp:inline>
        </w:drawing>
      </w:r>
    </w:p>
    <w:p w:rsidR="00C15151" w:rsidRDefault="00A059ED" w:rsidP="00A059ED">
      <w:pPr>
        <w:rPr>
          <w:rFonts w:ascii="Times New Roman" w:hAnsi="Times New Roman" w:cs="Times New Roman"/>
          <w:sz w:val="24"/>
          <w:szCs w:val="24"/>
        </w:rPr>
      </w:pPr>
      <w:proofErr w:type="gramStart"/>
      <w:r>
        <w:rPr>
          <w:rFonts w:ascii="Times New Roman" w:hAnsi="Times New Roman" w:cs="Times New Roman" w:hint="eastAsia"/>
          <w:sz w:val="24"/>
          <w:szCs w:val="24"/>
        </w:rPr>
        <w:t>Figure 2</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sidR="00C15151" w:rsidRPr="00A059ED">
        <w:rPr>
          <w:rFonts w:ascii="Times New Roman" w:hAnsi="Times New Roman" w:cs="Times New Roman" w:hint="eastAsia"/>
          <w:sz w:val="24"/>
          <w:szCs w:val="24"/>
        </w:rPr>
        <w:t xml:space="preserve">Model distributions of co-expression level: It is assumed that the normal state exhibits a constant fraction </w:t>
      </w:r>
      <w:r w:rsidR="003958EC" w:rsidRPr="00A059ED">
        <w:rPr>
          <w:rFonts w:ascii="Times New Roman" w:hAnsi="Times New Roman" w:cs="Times New Roman" w:hint="eastAsia"/>
          <w:sz w:val="24"/>
          <w:szCs w:val="24"/>
        </w:rPr>
        <w:t xml:space="preserve">of gene pairs at 9 discrete values of correlation coefficient </w:t>
      </w:r>
      <w:r w:rsidR="00C15151" w:rsidRPr="00A059ED">
        <w:rPr>
          <w:rFonts w:ascii="Times New Roman" w:hAnsi="Times New Roman" w:cs="Times New Roman" w:hint="eastAsia"/>
          <w:sz w:val="24"/>
          <w:szCs w:val="24"/>
        </w:rPr>
        <w:t>from</w:t>
      </w:r>
      <w:r w:rsidR="003958EC" w:rsidRPr="00A059ED">
        <w:rPr>
          <w:rFonts w:ascii="Times New Roman" w:hAnsi="Times New Roman" w:cs="Times New Roman" w:hint="eastAsia"/>
          <w:sz w:val="24"/>
          <w:szCs w:val="24"/>
        </w:rPr>
        <w:t xml:space="preserve"> 0.1 to 0.9 and the neoplastic state, a decreasing fraction at 9 discrete values from 0 to 0.8.</w:t>
      </w:r>
    </w:p>
    <w:p w:rsidR="00AD2AD1" w:rsidRDefault="00AD2AD1" w:rsidP="00AD2AD1">
      <w:pPr>
        <w:rPr>
          <w:rFonts w:ascii="Times New Roman" w:hAnsi="Times New Roman" w:cs="Times New Roman"/>
          <w:sz w:val="24"/>
          <w:szCs w:val="24"/>
        </w:rPr>
      </w:pPr>
    </w:p>
    <w:p w:rsidR="00AD2AD1" w:rsidRDefault="00AD2AD1" w:rsidP="00AD2AD1">
      <w:pPr>
        <w:rPr>
          <w:rFonts w:ascii="Times New Roman" w:hAnsi="Times New Roman" w:cs="Times New Roman"/>
          <w:sz w:val="24"/>
          <w:szCs w:val="24"/>
        </w:rPr>
      </w:pPr>
    </w:p>
    <w:p w:rsidR="009D0203" w:rsidRPr="00AD2AD1" w:rsidRDefault="00AD2AD1" w:rsidP="00A059ED">
      <w:pPr>
        <w:rPr>
          <w:rFonts w:ascii="Times New Roman" w:hAnsi="Times New Roman" w:cs="Times New Roman"/>
          <w:sz w:val="24"/>
          <w:szCs w:val="24"/>
        </w:rPr>
      </w:pPr>
      <w:proofErr w:type="gramStart"/>
      <w:r>
        <w:rPr>
          <w:rFonts w:ascii="Times New Roman" w:hAnsi="Times New Roman" w:cs="Times New Roman"/>
          <w:sz w:val="24"/>
          <w:szCs w:val="24"/>
        </w:rPr>
        <w:t>Table 2</w:t>
      </w:r>
      <w:r w:rsidR="002F6C00">
        <w:rPr>
          <w:rFonts w:ascii="Times New Roman" w:hAnsi="Times New Roman" w:cs="Times New Roman"/>
          <w:sz w:val="24"/>
          <w:szCs w:val="24"/>
        </w:rPr>
        <w:t>.</w:t>
      </w:r>
      <w:proofErr w:type="gramEnd"/>
      <w:r>
        <w:rPr>
          <w:rFonts w:ascii="Times New Roman" w:hAnsi="Times New Roman" w:cs="Times New Roman"/>
          <w:sz w:val="24"/>
          <w:szCs w:val="24"/>
        </w:rPr>
        <w:tab/>
        <w:t>Gene pair classification patterns at various thresholds</w:t>
      </w:r>
      <w:r w:rsidR="002F6C00">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540"/>
        <w:gridCol w:w="1540"/>
        <w:gridCol w:w="1540"/>
        <w:gridCol w:w="1540"/>
        <w:gridCol w:w="1541"/>
        <w:gridCol w:w="1541"/>
      </w:tblGrid>
      <w:tr w:rsidR="009D0203" w:rsidTr="00A007BF">
        <w:tc>
          <w:tcPr>
            <w:tcW w:w="1540" w:type="dxa"/>
          </w:tcPr>
          <w:p w:rsidR="009D0203" w:rsidRDefault="009D0203" w:rsidP="00A059ED">
            <w:pPr>
              <w:rPr>
                <w:rFonts w:ascii="Times New Roman" w:hAnsi="Times New Roman" w:cs="Times New Roman"/>
                <w:sz w:val="24"/>
                <w:szCs w:val="24"/>
              </w:rPr>
            </w:pPr>
          </w:p>
        </w:tc>
        <w:tc>
          <w:tcPr>
            <w:tcW w:w="3080" w:type="dxa"/>
            <w:gridSpan w:val="2"/>
          </w:tcPr>
          <w:p w:rsidR="009D0203" w:rsidRDefault="009D0203" w:rsidP="007C7BD8">
            <w:pPr>
              <w:rPr>
                <w:rFonts w:ascii="Times New Roman" w:hAnsi="Times New Roman" w:cs="Times New Roman"/>
                <w:sz w:val="24"/>
                <w:szCs w:val="24"/>
              </w:rPr>
            </w:pPr>
            <w:r>
              <w:rPr>
                <w:rFonts w:ascii="Times New Roman" w:hAnsi="Times New Roman" w:cs="Times New Roman"/>
                <w:sz w:val="24"/>
                <w:szCs w:val="24"/>
              </w:rPr>
              <w:t>Normal state (</w:t>
            </w:r>
            <w:r w:rsidR="007C7BD8">
              <w:rPr>
                <w:rFonts w:ascii="Times New Roman" w:hAnsi="Times New Roman" w:cs="Times New Roman"/>
                <w:sz w:val="24"/>
                <w:szCs w:val="24"/>
              </w:rPr>
              <w:t>fraction</w:t>
            </w:r>
            <w:r>
              <w:rPr>
                <w:rFonts w:ascii="Times New Roman" w:hAnsi="Times New Roman" w:cs="Times New Roman"/>
                <w:sz w:val="24"/>
                <w:szCs w:val="24"/>
              </w:rPr>
              <w:t>)</w:t>
            </w:r>
          </w:p>
        </w:tc>
        <w:tc>
          <w:tcPr>
            <w:tcW w:w="3081" w:type="dxa"/>
            <w:gridSpan w:val="2"/>
          </w:tcPr>
          <w:p w:rsidR="009D0203" w:rsidRDefault="009D0203" w:rsidP="007C7BD8">
            <w:pPr>
              <w:rPr>
                <w:rFonts w:ascii="Times New Roman" w:hAnsi="Times New Roman" w:cs="Times New Roman"/>
                <w:sz w:val="24"/>
                <w:szCs w:val="24"/>
              </w:rPr>
            </w:pPr>
            <w:r>
              <w:rPr>
                <w:rFonts w:ascii="Times New Roman" w:hAnsi="Times New Roman" w:cs="Times New Roman"/>
                <w:sz w:val="24"/>
                <w:szCs w:val="24"/>
              </w:rPr>
              <w:t>Neoplastic state (</w:t>
            </w:r>
            <w:r w:rsidR="007C7BD8">
              <w:rPr>
                <w:rFonts w:ascii="Times New Roman" w:hAnsi="Times New Roman" w:cs="Times New Roman"/>
                <w:sz w:val="24"/>
                <w:szCs w:val="24"/>
              </w:rPr>
              <w:t>fraction</w:t>
            </w:r>
            <w:r>
              <w:rPr>
                <w:rFonts w:ascii="Times New Roman" w:hAnsi="Times New Roman" w:cs="Times New Roman"/>
                <w:sz w:val="24"/>
                <w:szCs w:val="24"/>
              </w:rPr>
              <w:t>)</w:t>
            </w:r>
          </w:p>
        </w:tc>
        <w:tc>
          <w:tcPr>
            <w:tcW w:w="1541" w:type="dxa"/>
          </w:tcPr>
          <w:p w:rsidR="009D0203" w:rsidRDefault="00B122B4" w:rsidP="00A059ED">
            <w:pPr>
              <w:rPr>
                <w:rFonts w:ascii="Times New Roman" w:hAnsi="Times New Roman" w:cs="Times New Roman"/>
                <w:sz w:val="24"/>
                <w:szCs w:val="24"/>
              </w:rPr>
            </w:pPr>
            <w:r>
              <w:rPr>
                <w:rFonts w:ascii="Times New Roman" w:hAnsi="Times New Roman" w:cs="Times New Roman"/>
                <w:sz w:val="24"/>
                <w:szCs w:val="24"/>
              </w:rPr>
              <w:t>D-value</w:t>
            </w:r>
          </w:p>
        </w:tc>
      </w:tr>
      <w:tr w:rsidR="007C7BD8" w:rsidTr="009D0203">
        <w:tc>
          <w:tcPr>
            <w:tcW w:w="1540"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Threshold</w:t>
            </w:r>
          </w:p>
        </w:tc>
        <w:tc>
          <w:tcPr>
            <w:tcW w:w="1540" w:type="dxa"/>
          </w:tcPr>
          <w:p w:rsidR="007C7BD8" w:rsidRDefault="00B122B4" w:rsidP="00B122B4">
            <w:pPr>
              <w:rPr>
                <w:rFonts w:ascii="Times New Roman" w:hAnsi="Times New Roman" w:cs="Times New Roman"/>
                <w:sz w:val="24"/>
                <w:szCs w:val="24"/>
              </w:rPr>
            </w:pP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sz w:val="24"/>
                <w:szCs w:val="24"/>
                <w:vertAlign w:val="subscript"/>
              </w:rPr>
              <w:t>n</w:t>
            </w:r>
            <w:proofErr w:type="spellEnd"/>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0" w:type="dxa"/>
          </w:tcPr>
          <w:p w:rsidR="007C7BD8" w:rsidRDefault="00B122B4" w:rsidP="00B122B4">
            <w:pPr>
              <w:rPr>
                <w:rFonts w:ascii="Times New Roman" w:hAnsi="Times New Roman" w:cs="Times New Roman"/>
                <w:sz w:val="24"/>
                <w:szCs w:val="24"/>
              </w:rPr>
            </w:pPr>
            <w:proofErr w:type="spellStart"/>
            <w:r>
              <w:rPr>
                <w:rFonts w:ascii="Times New Roman" w:hAnsi="Times New Roman" w:cs="Times New Roman" w:hint="eastAsia"/>
                <w:sz w:val="24"/>
                <w:szCs w:val="24"/>
              </w:rPr>
              <w:t>Q</w:t>
            </w:r>
            <w:r>
              <w:rPr>
                <w:rFonts w:ascii="Times New Roman" w:hAnsi="Times New Roman" w:cs="Times New Roman"/>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n</w:t>
            </w:r>
            <w:proofErr w:type="spellEnd"/>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0" w:type="dxa"/>
          </w:tcPr>
          <w:p w:rsidR="007C7BD8" w:rsidRDefault="00B122B4" w:rsidP="00B122B4">
            <w:pPr>
              <w:rPr>
                <w:rFonts w:ascii="Times New Roman" w:hAnsi="Times New Roman" w:cs="Times New Roman"/>
                <w:sz w:val="24"/>
                <w:szCs w:val="24"/>
              </w:rPr>
            </w:pPr>
            <w:proofErr w:type="spellStart"/>
            <w:r>
              <w:rPr>
                <w:rFonts w:ascii="Times New Roman" w:hAnsi="Times New Roman" w:cs="Times New Roman" w:hint="eastAsia"/>
                <w:sz w:val="24"/>
                <w:szCs w:val="24"/>
              </w:rPr>
              <w:t>Q</w:t>
            </w:r>
            <w:r>
              <w:rPr>
                <w:rFonts w:ascii="Times New Roman" w:hAnsi="Times New Roman" w:cs="Times New Roman"/>
                <w:sz w:val="24"/>
                <w:szCs w:val="24"/>
                <w:vertAlign w:val="subscript"/>
              </w:rPr>
              <w:t>s</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d</w:t>
            </w:r>
            <w:proofErr w:type="spellEnd"/>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1" w:type="dxa"/>
          </w:tcPr>
          <w:p w:rsidR="007C7BD8" w:rsidRDefault="00B122B4" w:rsidP="00B122B4">
            <w:pPr>
              <w:rPr>
                <w:rFonts w:ascii="Times New Roman" w:hAnsi="Times New Roman" w:cs="Times New Roman"/>
                <w:sz w:val="24"/>
                <w:szCs w:val="24"/>
              </w:rPr>
            </w:pPr>
            <w:proofErr w:type="spellStart"/>
            <w:r>
              <w:rPr>
                <w:rFonts w:ascii="Times New Roman" w:hAnsi="Times New Roman" w:cs="Times New Roman" w:hint="eastAsia"/>
                <w:sz w:val="24"/>
                <w:szCs w:val="24"/>
              </w:rPr>
              <w:t>Q</w:t>
            </w:r>
            <w:r>
              <w:rPr>
                <w:rFonts w:ascii="Times New Roman" w:hAnsi="Times New Roman" w:cs="Times New Roman"/>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sz w:val="24"/>
                <w:szCs w:val="24"/>
                <w:vertAlign w:val="subscript"/>
              </w:rPr>
              <w:t>d</w:t>
            </w:r>
            <w:proofErr w:type="spellEnd"/>
            <w:r>
              <w:rPr>
                <w:rFonts w:ascii="Times New Roman" w:hAnsi="Times New Roman" w:cs="Times New Roman" w:hint="eastAsia"/>
                <w:sz w:val="24"/>
                <w:szCs w:val="24"/>
              </w:rPr>
              <w:t xml:space="preserve"> </w:t>
            </w:r>
            <w:r>
              <w:rPr>
                <w:rFonts w:ascii="Times New Roman" w:hAnsi="Times New Roman" w:cs="Times New Roman"/>
                <w:sz w:val="24"/>
                <w:szCs w:val="24"/>
              </w:rPr>
              <w:t>/ Q</w:t>
            </w:r>
          </w:p>
        </w:tc>
        <w:tc>
          <w:tcPr>
            <w:tcW w:w="1541" w:type="dxa"/>
          </w:tcPr>
          <w:p w:rsidR="007C7BD8" w:rsidRPr="00B122B4" w:rsidRDefault="00B122B4" w:rsidP="00203C2B">
            <w:pPr>
              <w:rPr>
                <w:rFonts w:ascii="Times New Roman" w:hAnsi="Times New Roman" w:cs="Times New Roman"/>
                <w:sz w:val="24"/>
                <w:szCs w:val="24"/>
              </w:rPr>
            </w:pPr>
            <w:r>
              <w:rPr>
                <w:rFonts w:ascii="Times New Roman" w:hAnsi="Times New Roman" w:cs="Times New Roman"/>
                <w:sz w:val="24"/>
                <w:szCs w:val="24"/>
              </w:rPr>
              <w:t>(</w:t>
            </w:r>
            <w:proofErr w:type="spellStart"/>
            <w:r w:rsidR="00203C2B">
              <w:rPr>
                <w:rFonts w:ascii="Times New Roman" w:hAnsi="Times New Roman" w:cs="Times New Roman" w:hint="eastAsia"/>
                <w:sz w:val="24"/>
                <w:szCs w:val="24"/>
              </w:rPr>
              <w:t>Q</w:t>
            </w:r>
            <w:r w:rsidR="00203C2B" w:rsidRPr="008A26A8">
              <w:rPr>
                <w:rFonts w:ascii="Times New Roman" w:hAnsi="Times New Roman" w:cs="Times New Roman" w:hint="eastAsia"/>
                <w:sz w:val="24"/>
                <w:szCs w:val="24"/>
                <w:vertAlign w:val="subscript"/>
              </w:rPr>
              <w:t>s,</w:t>
            </w:r>
            <w:r w:rsidR="00203C2B">
              <w:rPr>
                <w:rFonts w:ascii="Times New Roman" w:hAnsi="Times New Roman" w:cs="Times New Roman"/>
                <w:sz w:val="24"/>
                <w:szCs w:val="24"/>
                <w:vertAlign w:val="subscript"/>
              </w:rPr>
              <w:t>n</w:t>
            </w:r>
            <w:proofErr w:type="spellEnd"/>
            <w:r w:rsidR="00203C2B">
              <w:rPr>
                <w:rFonts w:ascii="Times New Roman" w:hAnsi="Times New Roman" w:cs="Times New Roman" w:hint="eastAsia"/>
                <w:sz w:val="24"/>
                <w:szCs w:val="24"/>
              </w:rPr>
              <w:t xml:space="preserve"> </w:t>
            </w:r>
            <w:r w:rsidR="00203C2B">
              <w:rPr>
                <w:rFonts w:ascii="Times New Roman" w:hAnsi="Times New Roman" w:cs="Times New Roman"/>
                <w:sz w:val="24"/>
                <w:szCs w:val="24"/>
              </w:rPr>
              <w:t xml:space="preserve">- </w:t>
            </w:r>
            <w:proofErr w:type="spellStart"/>
            <w:r w:rsidR="00203C2B">
              <w:rPr>
                <w:rFonts w:ascii="Times New Roman" w:hAnsi="Times New Roman" w:cs="Times New Roman" w:hint="eastAsia"/>
                <w:sz w:val="24"/>
                <w:szCs w:val="24"/>
              </w:rPr>
              <w:t>Q</w:t>
            </w:r>
            <w:r w:rsidR="00203C2B" w:rsidRPr="008A26A8">
              <w:rPr>
                <w:rFonts w:ascii="Times New Roman" w:hAnsi="Times New Roman" w:cs="Times New Roman" w:hint="eastAsia"/>
                <w:sz w:val="24"/>
                <w:szCs w:val="24"/>
                <w:vertAlign w:val="subscript"/>
              </w:rPr>
              <w:t>s,d</w:t>
            </w:r>
            <w:proofErr w:type="spellEnd"/>
            <w:r>
              <w:rPr>
                <w:rFonts w:ascii="Times New Roman" w:hAnsi="Times New Roman" w:cs="Times New Roman"/>
                <w:sz w:val="24"/>
                <w:szCs w:val="24"/>
              </w:rPr>
              <w:t>)/Q</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0.95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0.85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0.1</w:t>
            </w:r>
            <w:r w:rsidR="007808AF">
              <w:rPr>
                <w:rFonts w:ascii="Times New Roman" w:hAnsi="Times New Roman" w:cs="Times New Roman"/>
                <w:sz w:val="24"/>
                <w:szCs w:val="24"/>
              </w:rPr>
              <w:t>11</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r w:rsidR="007808AF">
              <w:rPr>
                <w:rFonts w:ascii="Times New Roman" w:hAnsi="Times New Roman" w:cs="Times New Roman"/>
                <w:sz w:val="24"/>
                <w:szCs w:val="24"/>
              </w:rPr>
              <w:t>88</w:t>
            </w:r>
            <w:r>
              <w:rPr>
                <w:rFonts w:ascii="Times New Roman" w:hAnsi="Times New Roman" w:cs="Times New Roman"/>
                <w:sz w:val="24"/>
                <w:szCs w:val="24"/>
              </w:rPr>
              <w:t>9</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w:t>
            </w:r>
          </w:p>
        </w:tc>
        <w:tc>
          <w:tcPr>
            <w:tcW w:w="1541"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1</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0.75</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0.2</w:t>
            </w:r>
            <w:r w:rsidR="007808AF">
              <w:rPr>
                <w:rFonts w:ascii="Times New Roman" w:hAnsi="Times New Roman" w:cs="Times New Roman"/>
                <w:sz w:val="24"/>
                <w:szCs w:val="24"/>
              </w:rPr>
              <w:t>22</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0.778</w:t>
            </w:r>
          </w:p>
        </w:tc>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0.022</w:t>
            </w:r>
          </w:p>
        </w:tc>
        <w:tc>
          <w:tcPr>
            <w:tcW w:w="1541"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0.978</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0.65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0.3</w:t>
            </w:r>
            <w:r w:rsidR="007808AF">
              <w:rPr>
                <w:rFonts w:ascii="Times New Roman" w:hAnsi="Times New Roman" w:cs="Times New Roman"/>
                <w:sz w:val="24"/>
                <w:szCs w:val="24"/>
              </w:rPr>
              <w:t>33</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0.667</w:t>
            </w:r>
          </w:p>
        </w:tc>
        <w:tc>
          <w:tcPr>
            <w:tcW w:w="1540" w:type="dxa"/>
          </w:tcPr>
          <w:p w:rsidR="0039694F" w:rsidRDefault="0039694F" w:rsidP="00A059ED">
            <w:pPr>
              <w:rPr>
                <w:rFonts w:ascii="Times New Roman" w:hAnsi="Times New Roman" w:cs="Times New Roman"/>
                <w:sz w:val="24"/>
                <w:szCs w:val="24"/>
              </w:rPr>
            </w:pPr>
            <w:r>
              <w:rPr>
                <w:rFonts w:ascii="Times New Roman" w:hAnsi="Times New Roman" w:cs="Times New Roman"/>
                <w:sz w:val="24"/>
                <w:szCs w:val="24"/>
              </w:rPr>
              <w:t>0.067</w:t>
            </w:r>
          </w:p>
        </w:tc>
        <w:tc>
          <w:tcPr>
            <w:tcW w:w="1541"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0.933</w:t>
            </w:r>
          </w:p>
        </w:tc>
        <w:tc>
          <w:tcPr>
            <w:tcW w:w="1541" w:type="dxa"/>
          </w:tcPr>
          <w:p w:rsidR="009D0203" w:rsidRDefault="00203C2B" w:rsidP="00203C2B">
            <w:pPr>
              <w:tabs>
                <w:tab w:val="left" w:pos="525"/>
              </w:tabs>
              <w:rPr>
                <w:rFonts w:ascii="Times New Roman" w:hAnsi="Times New Roman" w:cs="Times New Roman"/>
                <w:sz w:val="24"/>
                <w:szCs w:val="24"/>
              </w:rPr>
            </w:pPr>
            <w:r>
              <w:rPr>
                <w:rFonts w:ascii="Times New Roman" w:hAnsi="Times New Roman" w:cs="Times New Roman"/>
                <w:sz w:val="24"/>
                <w:szCs w:val="24"/>
              </w:rPr>
              <w:t>0.267</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0.55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0.4</w:t>
            </w:r>
            <w:r w:rsidR="007808AF">
              <w:rPr>
                <w:rFonts w:ascii="Times New Roman" w:hAnsi="Times New Roman" w:cs="Times New Roman"/>
                <w:sz w:val="24"/>
                <w:szCs w:val="24"/>
              </w:rPr>
              <w:t>44</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0.556</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0.133</w:t>
            </w:r>
          </w:p>
        </w:tc>
        <w:tc>
          <w:tcPr>
            <w:tcW w:w="1541" w:type="dxa"/>
          </w:tcPr>
          <w:p w:rsidR="00203C2B" w:rsidRDefault="00203C2B" w:rsidP="00A059ED">
            <w:pPr>
              <w:rPr>
                <w:rFonts w:ascii="Times New Roman" w:hAnsi="Times New Roman" w:cs="Times New Roman"/>
                <w:sz w:val="24"/>
                <w:szCs w:val="24"/>
              </w:rPr>
            </w:pPr>
            <w:r>
              <w:rPr>
                <w:rFonts w:ascii="Times New Roman" w:hAnsi="Times New Roman" w:cs="Times New Roman"/>
                <w:sz w:val="24"/>
                <w:szCs w:val="24"/>
              </w:rPr>
              <w:t>0.867</w:t>
            </w:r>
          </w:p>
        </w:tc>
        <w:tc>
          <w:tcPr>
            <w:tcW w:w="1541" w:type="dxa"/>
          </w:tcPr>
          <w:p w:rsidR="009D0203" w:rsidRDefault="00203C2B" w:rsidP="0039694F">
            <w:pPr>
              <w:jc w:val="left"/>
              <w:rPr>
                <w:rFonts w:ascii="Times New Roman" w:hAnsi="Times New Roman" w:cs="Times New Roman"/>
                <w:sz w:val="24"/>
                <w:szCs w:val="24"/>
              </w:rPr>
            </w:pPr>
            <w:r>
              <w:rPr>
                <w:rFonts w:ascii="Times New Roman" w:hAnsi="Times New Roman" w:cs="Times New Roman"/>
                <w:sz w:val="24"/>
                <w:szCs w:val="24"/>
              </w:rPr>
              <w:t>0.311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0.45</w:t>
            </w:r>
          </w:p>
        </w:tc>
        <w:tc>
          <w:tcPr>
            <w:tcW w:w="1540" w:type="dxa"/>
          </w:tcPr>
          <w:p w:rsidR="009D0203" w:rsidRDefault="0039694F" w:rsidP="00A059ED">
            <w:pPr>
              <w:rPr>
                <w:rFonts w:ascii="Times New Roman" w:hAnsi="Times New Roman" w:cs="Times New Roman"/>
                <w:sz w:val="24"/>
                <w:szCs w:val="24"/>
              </w:rPr>
            </w:pPr>
            <w:r>
              <w:rPr>
                <w:rFonts w:ascii="Times New Roman" w:hAnsi="Times New Roman" w:cs="Times New Roman"/>
                <w:sz w:val="24"/>
                <w:szCs w:val="24"/>
              </w:rPr>
              <w:t>0.5</w:t>
            </w:r>
            <w:r w:rsidR="007808AF">
              <w:rPr>
                <w:rFonts w:ascii="Times New Roman" w:hAnsi="Times New Roman" w:cs="Times New Roman"/>
                <w:sz w:val="24"/>
                <w:szCs w:val="24"/>
              </w:rPr>
              <w:t>56</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0.444</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0.222</w:t>
            </w:r>
          </w:p>
        </w:tc>
        <w:tc>
          <w:tcPr>
            <w:tcW w:w="1541"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0.778</w:t>
            </w:r>
          </w:p>
        </w:tc>
        <w:tc>
          <w:tcPr>
            <w:tcW w:w="1541" w:type="dxa"/>
          </w:tcPr>
          <w:p w:rsidR="0039694F" w:rsidRDefault="00203C2B" w:rsidP="00A059ED">
            <w:pPr>
              <w:rPr>
                <w:rFonts w:ascii="Times New Roman" w:hAnsi="Times New Roman" w:cs="Times New Roman"/>
                <w:sz w:val="24"/>
                <w:szCs w:val="24"/>
              </w:rPr>
            </w:pPr>
            <w:r>
              <w:rPr>
                <w:rFonts w:ascii="Times New Roman" w:hAnsi="Times New Roman" w:cs="Times New Roman"/>
                <w:sz w:val="24"/>
                <w:szCs w:val="24"/>
              </w:rPr>
              <w:t>0.333</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0.35</w:t>
            </w:r>
          </w:p>
        </w:tc>
        <w:tc>
          <w:tcPr>
            <w:tcW w:w="1540" w:type="dxa"/>
          </w:tcPr>
          <w:p w:rsidR="009D0203" w:rsidRDefault="00DF69E4" w:rsidP="00A059ED">
            <w:pPr>
              <w:rPr>
                <w:rFonts w:ascii="Times New Roman" w:hAnsi="Times New Roman" w:cs="Times New Roman"/>
                <w:sz w:val="24"/>
                <w:szCs w:val="24"/>
              </w:rPr>
            </w:pPr>
            <w:r>
              <w:rPr>
                <w:rFonts w:ascii="Times New Roman" w:hAnsi="Times New Roman" w:cs="Times New Roman"/>
                <w:sz w:val="24"/>
                <w:szCs w:val="24"/>
              </w:rPr>
              <w:t>0.6</w:t>
            </w:r>
            <w:r w:rsidR="007808AF">
              <w:rPr>
                <w:rFonts w:ascii="Times New Roman" w:hAnsi="Times New Roman" w:cs="Times New Roman"/>
                <w:sz w:val="24"/>
                <w:szCs w:val="24"/>
              </w:rPr>
              <w:t>67</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0.333</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0.333</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0.667</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0.333</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0.25</w:t>
            </w:r>
          </w:p>
        </w:tc>
        <w:tc>
          <w:tcPr>
            <w:tcW w:w="1540" w:type="dxa"/>
          </w:tcPr>
          <w:p w:rsidR="009D0203" w:rsidRDefault="00DF69E4" w:rsidP="00A059ED">
            <w:pPr>
              <w:rPr>
                <w:rFonts w:ascii="Times New Roman" w:hAnsi="Times New Roman" w:cs="Times New Roman"/>
                <w:sz w:val="24"/>
                <w:szCs w:val="24"/>
              </w:rPr>
            </w:pPr>
            <w:r>
              <w:rPr>
                <w:rFonts w:ascii="Times New Roman" w:hAnsi="Times New Roman" w:cs="Times New Roman"/>
                <w:sz w:val="24"/>
                <w:szCs w:val="24"/>
              </w:rPr>
              <w:t>0.7</w:t>
            </w:r>
            <w:r w:rsidR="007808AF">
              <w:rPr>
                <w:rFonts w:ascii="Times New Roman" w:hAnsi="Times New Roman" w:cs="Times New Roman"/>
                <w:sz w:val="24"/>
                <w:szCs w:val="24"/>
              </w:rPr>
              <w:t>78</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0.222</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0.467</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0.533</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0.311</w:t>
            </w:r>
          </w:p>
        </w:tc>
      </w:tr>
      <w:tr w:rsidR="009D0203" w:rsidTr="009D0203">
        <w:tc>
          <w:tcPr>
            <w:tcW w:w="1540" w:type="dxa"/>
          </w:tcPr>
          <w:p w:rsidR="009D0203" w:rsidRDefault="007C7BD8" w:rsidP="00A059ED">
            <w:pPr>
              <w:rPr>
                <w:rFonts w:ascii="Times New Roman" w:hAnsi="Times New Roman" w:cs="Times New Roman"/>
                <w:sz w:val="24"/>
                <w:szCs w:val="24"/>
              </w:rPr>
            </w:pPr>
            <w:r>
              <w:rPr>
                <w:rFonts w:ascii="Times New Roman" w:hAnsi="Times New Roman" w:cs="Times New Roman"/>
                <w:sz w:val="24"/>
                <w:szCs w:val="24"/>
              </w:rPr>
              <w:t>0.15</w:t>
            </w:r>
          </w:p>
        </w:tc>
        <w:tc>
          <w:tcPr>
            <w:tcW w:w="1540" w:type="dxa"/>
          </w:tcPr>
          <w:p w:rsidR="009D0203" w:rsidRDefault="007808AF" w:rsidP="00A059ED">
            <w:pPr>
              <w:rPr>
                <w:rFonts w:ascii="Times New Roman" w:hAnsi="Times New Roman" w:cs="Times New Roman"/>
                <w:sz w:val="24"/>
                <w:szCs w:val="24"/>
              </w:rPr>
            </w:pPr>
            <w:r>
              <w:rPr>
                <w:rFonts w:ascii="Times New Roman" w:hAnsi="Times New Roman" w:cs="Times New Roman"/>
                <w:sz w:val="24"/>
                <w:szCs w:val="24"/>
              </w:rPr>
              <w:t>0.889</w:t>
            </w:r>
          </w:p>
        </w:tc>
        <w:tc>
          <w:tcPr>
            <w:tcW w:w="1540" w:type="dxa"/>
          </w:tcPr>
          <w:p w:rsidR="009D0203" w:rsidRDefault="00203C2B" w:rsidP="00A059ED">
            <w:pPr>
              <w:rPr>
                <w:rFonts w:ascii="Times New Roman" w:hAnsi="Times New Roman" w:cs="Times New Roman"/>
                <w:sz w:val="24"/>
                <w:szCs w:val="24"/>
              </w:rPr>
            </w:pPr>
            <w:r>
              <w:rPr>
                <w:rFonts w:ascii="Times New Roman" w:hAnsi="Times New Roman" w:cs="Times New Roman"/>
                <w:sz w:val="24"/>
                <w:szCs w:val="24"/>
              </w:rPr>
              <w:t>0.111</w:t>
            </w:r>
          </w:p>
        </w:tc>
        <w:tc>
          <w:tcPr>
            <w:tcW w:w="1540"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0.622</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0.378</w:t>
            </w:r>
          </w:p>
        </w:tc>
        <w:tc>
          <w:tcPr>
            <w:tcW w:w="1541" w:type="dxa"/>
          </w:tcPr>
          <w:p w:rsidR="009D0203" w:rsidRDefault="00396432" w:rsidP="00A059ED">
            <w:pPr>
              <w:rPr>
                <w:rFonts w:ascii="Times New Roman" w:hAnsi="Times New Roman" w:cs="Times New Roman"/>
                <w:sz w:val="24"/>
                <w:szCs w:val="24"/>
              </w:rPr>
            </w:pPr>
            <w:r>
              <w:rPr>
                <w:rFonts w:ascii="Times New Roman" w:hAnsi="Times New Roman" w:cs="Times New Roman"/>
                <w:sz w:val="24"/>
                <w:szCs w:val="24"/>
              </w:rPr>
              <w:t>0.267</w:t>
            </w:r>
          </w:p>
        </w:tc>
      </w:tr>
      <w:tr w:rsidR="007C7BD8" w:rsidTr="009D0203">
        <w:tc>
          <w:tcPr>
            <w:tcW w:w="1540" w:type="dxa"/>
          </w:tcPr>
          <w:p w:rsidR="007C7BD8" w:rsidRDefault="007C7BD8" w:rsidP="00A059ED">
            <w:pPr>
              <w:rPr>
                <w:rFonts w:ascii="Times New Roman" w:hAnsi="Times New Roman" w:cs="Times New Roman"/>
                <w:sz w:val="24"/>
                <w:szCs w:val="24"/>
              </w:rPr>
            </w:pPr>
            <w:r>
              <w:rPr>
                <w:rFonts w:ascii="Times New Roman" w:hAnsi="Times New Roman" w:cs="Times New Roman"/>
                <w:sz w:val="24"/>
                <w:szCs w:val="24"/>
              </w:rPr>
              <w:t>0.05</w:t>
            </w:r>
          </w:p>
        </w:tc>
        <w:tc>
          <w:tcPr>
            <w:tcW w:w="1540" w:type="dxa"/>
          </w:tcPr>
          <w:p w:rsidR="007C7BD8" w:rsidRDefault="007808AF" w:rsidP="00A059ED">
            <w:pPr>
              <w:rPr>
                <w:rFonts w:ascii="Times New Roman" w:hAnsi="Times New Roman" w:cs="Times New Roman"/>
                <w:sz w:val="24"/>
                <w:szCs w:val="24"/>
              </w:rPr>
            </w:pPr>
            <w:r>
              <w:rPr>
                <w:rFonts w:ascii="Times New Roman" w:hAnsi="Times New Roman" w:cs="Times New Roman"/>
                <w:sz w:val="24"/>
                <w:szCs w:val="24"/>
              </w:rPr>
              <w:t>1</w:t>
            </w:r>
          </w:p>
        </w:tc>
        <w:tc>
          <w:tcPr>
            <w:tcW w:w="1540" w:type="dxa"/>
          </w:tcPr>
          <w:p w:rsidR="007C7BD8" w:rsidRDefault="007808AF" w:rsidP="00A059ED">
            <w:pPr>
              <w:rPr>
                <w:rFonts w:ascii="Times New Roman" w:hAnsi="Times New Roman" w:cs="Times New Roman"/>
                <w:sz w:val="24"/>
                <w:szCs w:val="24"/>
              </w:rPr>
            </w:pPr>
            <w:r>
              <w:rPr>
                <w:rFonts w:ascii="Times New Roman" w:hAnsi="Times New Roman" w:cs="Times New Roman"/>
                <w:sz w:val="24"/>
                <w:szCs w:val="24"/>
              </w:rPr>
              <w:t>0</w:t>
            </w:r>
          </w:p>
        </w:tc>
        <w:tc>
          <w:tcPr>
            <w:tcW w:w="1540"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0.8</w:t>
            </w:r>
          </w:p>
        </w:tc>
        <w:tc>
          <w:tcPr>
            <w:tcW w:w="1541"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0.2</w:t>
            </w:r>
          </w:p>
        </w:tc>
        <w:tc>
          <w:tcPr>
            <w:tcW w:w="1541" w:type="dxa"/>
          </w:tcPr>
          <w:p w:rsidR="007C7BD8" w:rsidRDefault="00396432" w:rsidP="00A059ED">
            <w:pPr>
              <w:rPr>
                <w:rFonts w:ascii="Times New Roman" w:hAnsi="Times New Roman" w:cs="Times New Roman"/>
                <w:sz w:val="24"/>
                <w:szCs w:val="24"/>
              </w:rPr>
            </w:pPr>
            <w:r>
              <w:rPr>
                <w:rFonts w:ascii="Times New Roman" w:hAnsi="Times New Roman" w:cs="Times New Roman"/>
                <w:sz w:val="24"/>
                <w:szCs w:val="24"/>
              </w:rPr>
              <w:t>0.2</w:t>
            </w:r>
          </w:p>
        </w:tc>
      </w:tr>
    </w:tbl>
    <w:p w:rsidR="009D0203" w:rsidRPr="00A059ED" w:rsidRDefault="009D0203" w:rsidP="00A059ED">
      <w:pPr>
        <w:rPr>
          <w:rFonts w:ascii="Times New Roman" w:hAnsi="Times New Roman" w:cs="Times New Roman"/>
          <w:sz w:val="24"/>
          <w:szCs w:val="24"/>
        </w:rPr>
      </w:pPr>
    </w:p>
    <w:p w:rsidR="00423EBB" w:rsidRPr="0083255D" w:rsidRDefault="00876165" w:rsidP="00C15151">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7421B8EE" wp14:editId="4CC06E95">
            <wp:extent cx="3943350" cy="4048614"/>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3943350" cy="4048614"/>
                    </a:xfrm>
                    <a:prstGeom prst="rect">
                      <a:avLst/>
                    </a:prstGeom>
                    <a:noFill/>
                    <a:ln w="9525">
                      <a:noFill/>
                      <a:miter lim="800000"/>
                      <a:headEnd/>
                      <a:tailEnd/>
                    </a:ln>
                  </pic:spPr>
                </pic:pic>
              </a:graphicData>
            </a:graphic>
          </wp:inline>
        </w:drawing>
      </w:r>
    </w:p>
    <w:p w:rsidR="00C15151" w:rsidRDefault="00A059ED" w:rsidP="00A059ED">
      <w:pPr>
        <w:rPr>
          <w:rFonts w:ascii="Times New Roman" w:hAnsi="Times New Roman" w:cs="Times New Roman"/>
          <w:sz w:val="24"/>
          <w:szCs w:val="24"/>
        </w:rPr>
      </w:pPr>
      <w:proofErr w:type="gramStart"/>
      <w:r>
        <w:rPr>
          <w:rFonts w:ascii="Times New Roman" w:hAnsi="Times New Roman" w:cs="Times New Roman" w:hint="eastAsia"/>
          <w:sz w:val="24"/>
          <w:szCs w:val="24"/>
        </w:rPr>
        <w:t>Figure 3</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sidR="0095395A">
        <w:rPr>
          <w:rFonts w:ascii="Times New Roman" w:hAnsi="Times New Roman" w:cs="Times New Roman" w:hint="eastAsia"/>
          <w:sz w:val="24"/>
          <w:szCs w:val="24"/>
        </w:rPr>
        <w:t xml:space="preserve">Model correlation matrices: </w:t>
      </w:r>
      <w:r w:rsidR="00D42081" w:rsidRPr="00A059ED">
        <w:rPr>
          <w:rFonts w:ascii="Times New Roman" w:hAnsi="Times New Roman" w:cs="Times New Roman" w:hint="eastAsia"/>
          <w:sz w:val="24"/>
          <w:szCs w:val="24"/>
        </w:rPr>
        <w:t xml:space="preserve">The </w:t>
      </w:r>
      <w:r w:rsidRPr="00A059ED">
        <w:rPr>
          <w:rFonts w:ascii="Times New Roman" w:hAnsi="Times New Roman" w:cs="Times New Roman" w:hint="eastAsia"/>
          <w:sz w:val="24"/>
          <w:szCs w:val="24"/>
        </w:rPr>
        <w:t xml:space="preserve">correlation coefficient </w:t>
      </w:r>
      <w:r w:rsidR="00D42081" w:rsidRPr="00A059ED">
        <w:rPr>
          <w:rFonts w:ascii="Times New Roman" w:hAnsi="Times New Roman" w:cs="Times New Roman" w:hint="eastAsia"/>
          <w:sz w:val="24"/>
          <w:szCs w:val="24"/>
        </w:rPr>
        <w:t>values of the two model distribution</w:t>
      </w:r>
      <w:r w:rsidRPr="00A059ED">
        <w:rPr>
          <w:rFonts w:ascii="Times New Roman" w:hAnsi="Times New Roman" w:cs="Times New Roman" w:hint="eastAsia"/>
          <w:sz w:val="24"/>
          <w:szCs w:val="24"/>
        </w:rPr>
        <w:t xml:space="preserve">s were randomly assigned to the </w:t>
      </w:r>
      <w:r w:rsidR="0095395A">
        <w:rPr>
          <w:rFonts w:ascii="Times New Roman" w:hAnsi="Times New Roman" w:cs="Times New Roman" w:hint="eastAsia"/>
          <w:sz w:val="24"/>
          <w:szCs w:val="24"/>
        </w:rPr>
        <w:t xml:space="preserve">virtual </w:t>
      </w:r>
      <w:r w:rsidRPr="00A059ED">
        <w:rPr>
          <w:rFonts w:ascii="Times New Roman" w:hAnsi="Times New Roman" w:cs="Times New Roman" w:hint="eastAsia"/>
          <w:sz w:val="24"/>
          <w:szCs w:val="24"/>
        </w:rPr>
        <w:t xml:space="preserve">gene pairs in normal and neoplastic states respectively. </w:t>
      </w:r>
      <w:r w:rsidR="00423EBB">
        <w:rPr>
          <w:rFonts w:ascii="Times New Roman" w:hAnsi="Times New Roman" w:cs="Times New Roman" w:hint="eastAsia"/>
          <w:sz w:val="24"/>
          <w:szCs w:val="24"/>
        </w:rPr>
        <w:t>Only t</w:t>
      </w:r>
      <w:r w:rsidR="004E1C17">
        <w:rPr>
          <w:rFonts w:ascii="Times New Roman" w:hAnsi="Times New Roman" w:cs="Times New Roman"/>
          <w:sz w:val="24"/>
          <w:szCs w:val="24"/>
        </w:rPr>
        <w:t>h</w:t>
      </w:r>
      <w:r w:rsidR="004E1C17">
        <w:rPr>
          <w:rFonts w:ascii="Times New Roman" w:hAnsi="Times New Roman" w:cs="Times New Roman" w:hint="eastAsia"/>
          <w:sz w:val="24"/>
          <w:szCs w:val="24"/>
        </w:rPr>
        <w:t xml:space="preserve">e off-diagonal elements of the correlation </w:t>
      </w:r>
      <w:r w:rsidR="004E1C17">
        <w:rPr>
          <w:rFonts w:ascii="Times New Roman" w:hAnsi="Times New Roman" w:cs="Times New Roman"/>
          <w:sz w:val="24"/>
          <w:szCs w:val="24"/>
        </w:rPr>
        <w:t>matrices</w:t>
      </w:r>
      <w:r w:rsidR="004E1C17">
        <w:rPr>
          <w:rFonts w:ascii="Times New Roman" w:hAnsi="Times New Roman" w:cs="Times New Roman" w:hint="eastAsia"/>
          <w:sz w:val="24"/>
          <w:szCs w:val="24"/>
        </w:rPr>
        <w:t xml:space="preserve"> are shown </w:t>
      </w:r>
      <w:r w:rsidR="00423EBB">
        <w:rPr>
          <w:rFonts w:ascii="Times New Roman" w:hAnsi="Times New Roman" w:cs="Times New Roman" w:hint="eastAsia"/>
          <w:sz w:val="24"/>
          <w:szCs w:val="24"/>
        </w:rPr>
        <w:t xml:space="preserve">here </w:t>
      </w:r>
      <w:r w:rsidR="004E1C17">
        <w:rPr>
          <w:rFonts w:ascii="Times New Roman" w:hAnsi="Times New Roman" w:cs="Times New Roman" w:hint="eastAsia"/>
          <w:sz w:val="24"/>
          <w:szCs w:val="24"/>
        </w:rPr>
        <w:t>because the matrices are symmetric over the diagonal.</w:t>
      </w:r>
    </w:p>
    <w:p w:rsidR="002D2975" w:rsidRDefault="002D2975" w:rsidP="00A059ED">
      <w:pPr>
        <w:rPr>
          <w:rFonts w:ascii="Times New Roman" w:hAnsi="Times New Roman" w:cs="Times New Roman"/>
          <w:sz w:val="24"/>
          <w:szCs w:val="24"/>
        </w:rPr>
      </w:pPr>
      <w:r>
        <w:rPr>
          <w:rFonts w:ascii="Times New Roman" w:hAnsi="Times New Roman" w:cs="Times New Roman" w:hint="eastAsia"/>
          <w:noProof/>
          <w:sz w:val="24"/>
          <w:szCs w:val="24"/>
          <w:lang w:eastAsia="zh-TW"/>
        </w:rPr>
        <w:lastRenderedPageBreak/>
        <w:drawing>
          <wp:inline distT="0" distB="0" distL="0" distR="0" wp14:anchorId="0D5F282B" wp14:editId="1694AB87">
            <wp:extent cx="4948802" cy="3124200"/>
            <wp:effectExtent l="19050" t="0" r="4198"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4954353" cy="3127704"/>
                    </a:xfrm>
                    <a:prstGeom prst="rect">
                      <a:avLst/>
                    </a:prstGeom>
                    <a:noFill/>
                    <a:ln w="9525">
                      <a:noFill/>
                      <a:miter lim="800000"/>
                      <a:headEnd/>
                      <a:tailEnd/>
                    </a:ln>
                  </pic:spPr>
                </pic:pic>
              </a:graphicData>
            </a:graphic>
          </wp:inline>
        </w:drawing>
      </w:r>
    </w:p>
    <w:p w:rsidR="002D2975" w:rsidRDefault="002D2975" w:rsidP="00A059ED">
      <w:pPr>
        <w:rPr>
          <w:rFonts w:ascii="Times New Roman" w:hAnsi="Times New Roman" w:cs="Times New Roman"/>
          <w:sz w:val="24"/>
          <w:szCs w:val="24"/>
        </w:rPr>
      </w:pPr>
      <w:proofErr w:type="gramStart"/>
      <w:r>
        <w:rPr>
          <w:rFonts w:ascii="Times New Roman" w:hAnsi="Times New Roman" w:cs="Times New Roman" w:hint="eastAsia"/>
          <w:sz w:val="24"/>
          <w:szCs w:val="24"/>
        </w:rPr>
        <w:t>Figure 4</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sidR="00862740">
        <w:rPr>
          <w:rFonts w:ascii="Times New Roman" w:hAnsi="Times New Roman" w:cs="Times New Roman"/>
          <w:sz w:val="24"/>
          <w:szCs w:val="24"/>
        </w:rPr>
        <w:t>C</w:t>
      </w:r>
      <w:r>
        <w:rPr>
          <w:rFonts w:ascii="Times New Roman" w:hAnsi="Times New Roman" w:cs="Times New Roman" w:hint="eastAsia"/>
          <w:sz w:val="24"/>
          <w:szCs w:val="24"/>
        </w:rPr>
        <w:t>umulative</w:t>
      </w:r>
      <w:r w:rsidRPr="00A059ED">
        <w:rPr>
          <w:rFonts w:ascii="Times New Roman" w:hAnsi="Times New Roman" w:cs="Times New Roman" w:hint="eastAsia"/>
          <w:sz w:val="24"/>
          <w:szCs w:val="24"/>
        </w:rPr>
        <w:t xml:space="preserve"> distribution</w:t>
      </w:r>
      <w:r>
        <w:rPr>
          <w:rFonts w:ascii="Times New Roman" w:hAnsi="Times New Roman" w:cs="Times New Roman" w:hint="eastAsia"/>
          <w:sz w:val="24"/>
          <w:szCs w:val="24"/>
        </w:rPr>
        <w:t xml:space="preserve"> function</w:t>
      </w:r>
      <w:r w:rsidRPr="00A059ED">
        <w:rPr>
          <w:rFonts w:ascii="Times New Roman" w:hAnsi="Times New Roman" w:cs="Times New Roman" w:hint="eastAsia"/>
          <w:sz w:val="24"/>
          <w:szCs w:val="24"/>
        </w:rPr>
        <w:t>s of co-expression level</w:t>
      </w:r>
      <w:r>
        <w:rPr>
          <w:rFonts w:ascii="Times New Roman" w:hAnsi="Times New Roman" w:cs="Times New Roman" w:hint="eastAsia"/>
          <w:sz w:val="24"/>
          <w:szCs w:val="24"/>
        </w:rPr>
        <w:t xml:space="preserve"> of 10,000 virtual samples </w:t>
      </w:r>
      <w:r w:rsidR="00876165">
        <w:rPr>
          <w:rFonts w:ascii="Times New Roman" w:hAnsi="Times New Roman" w:cs="Times New Roman" w:hint="eastAsia"/>
          <w:sz w:val="24"/>
          <w:szCs w:val="24"/>
        </w:rPr>
        <w:t xml:space="preserve">each </w:t>
      </w:r>
      <w:r>
        <w:rPr>
          <w:rFonts w:ascii="Times New Roman" w:hAnsi="Times New Roman" w:cs="Times New Roman" w:hint="eastAsia"/>
          <w:sz w:val="24"/>
          <w:szCs w:val="24"/>
        </w:rPr>
        <w:t>in normal and neoplastic states</w:t>
      </w:r>
      <w:r w:rsidR="00876165">
        <w:rPr>
          <w:rFonts w:ascii="Times New Roman" w:hAnsi="Times New Roman" w:cs="Times New Roman" w:hint="eastAsia"/>
          <w:sz w:val="24"/>
          <w:szCs w:val="24"/>
        </w:rPr>
        <w:t xml:space="preserve"> respectively</w:t>
      </w:r>
      <w:r w:rsidRPr="00A059ED">
        <w:rPr>
          <w:rFonts w:ascii="Times New Roman" w:hAnsi="Times New Roman" w:cs="Times New Roman" w:hint="eastAsia"/>
          <w:sz w:val="24"/>
          <w:szCs w:val="24"/>
        </w:rPr>
        <w:t>:</w:t>
      </w:r>
      <w:r>
        <w:rPr>
          <w:rFonts w:ascii="Times New Roman" w:hAnsi="Times New Roman" w:cs="Times New Roman" w:hint="eastAsia"/>
          <w:sz w:val="24"/>
          <w:szCs w:val="24"/>
        </w:rPr>
        <w:t xml:space="preserve"> Solid line represents </w:t>
      </w:r>
      <w:proofErr w:type="spellStart"/>
      <w:proofErr w:type="gramStart"/>
      <w:r w:rsidRPr="00876165">
        <w:rPr>
          <w:rFonts w:ascii="Times New Roman" w:hAnsi="Times New Roman" w:cs="Times New Roman" w:hint="eastAsia"/>
          <w:i/>
          <w:sz w:val="24"/>
          <w:szCs w:val="24"/>
        </w:rPr>
        <w:t>F</w:t>
      </w:r>
      <w:r w:rsidRPr="00876165">
        <w:rPr>
          <w:rFonts w:ascii="Times New Roman" w:hAnsi="Times New Roman" w:cs="Times New Roman" w:hint="eastAsia"/>
          <w:i/>
          <w:sz w:val="24"/>
          <w:szCs w:val="24"/>
          <w:vertAlign w:val="subscript"/>
        </w:rPr>
        <w:t>n</w:t>
      </w:r>
      <w:proofErr w:type="spellEnd"/>
      <w:proofErr w:type="gramEnd"/>
      <w:r>
        <w:rPr>
          <w:rFonts w:ascii="Times New Roman" w:hAnsi="Times New Roman" w:cs="Times New Roman" w:hint="eastAsia"/>
          <w:sz w:val="24"/>
          <w:szCs w:val="24"/>
        </w:rPr>
        <w:t xml:space="preserve"> and d</w:t>
      </w:r>
      <w:r w:rsidR="00FE211D">
        <w:rPr>
          <w:rFonts w:ascii="Times New Roman" w:hAnsi="Times New Roman" w:cs="Times New Roman"/>
          <w:sz w:val="24"/>
          <w:szCs w:val="24"/>
        </w:rPr>
        <w:t>ash</w:t>
      </w:r>
      <w:r>
        <w:rPr>
          <w:rFonts w:ascii="Times New Roman" w:hAnsi="Times New Roman" w:cs="Times New Roman" w:hint="eastAsia"/>
          <w:sz w:val="24"/>
          <w:szCs w:val="24"/>
        </w:rPr>
        <w:t xml:space="preserve">ed line, </w:t>
      </w:r>
      <w:proofErr w:type="spellStart"/>
      <w:r w:rsidRPr="00876165">
        <w:rPr>
          <w:rFonts w:ascii="Times New Roman" w:hAnsi="Times New Roman" w:cs="Times New Roman" w:hint="eastAsia"/>
          <w:i/>
          <w:sz w:val="24"/>
          <w:szCs w:val="24"/>
        </w:rPr>
        <w:t>F</w:t>
      </w:r>
      <w:r w:rsidRPr="00876165">
        <w:rPr>
          <w:rFonts w:ascii="Times New Roman" w:hAnsi="Times New Roman" w:cs="Times New Roman" w:hint="eastAsia"/>
          <w:i/>
          <w:sz w:val="24"/>
          <w:szCs w:val="24"/>
          <w:vertAlign w:val="subscript"/>
        </w:rPr>
        <w:t>d</w:t>
      </w:r>
      <w:proofErr w:type="spellEnd"/>
      <w:r>
        <w:rPr>
          <w:rFonts w:ascii="Times New Roman" w:hAnsi="Times New Roman" w:cs="Times New Roman" w:hint="eastAsia"/>
          <w:sz w:val="24"/>
          <w:szCs w:val="24"/>
        </w:rPr>
        <w:t>. Two functions deviate optimally at r=0.324</w:t>
      </w:r>
      <w:r w:rsidR="00862740">
        <w:rPr>
          <w:rFonts w:ascii="Times New Roman" w:hAnsi="Times New Roman" w:cs="Times New Roman"/>
          <w:sz w:val="24"/>
          <w:szCs w:val="24"/>
        </w:rPr>
        <w:t>, giving the expected threshold</w:t>
      </w:r>
      <w:r w:rsidRPr="00A059ED">
        <w:rPr>
          <w:rFonts w:ascii="Times New Roman" w:hAnsi="Times New Roman" w:cs="Times New Roman" w:hint="eastAsia"/>
          <w:sz w:val="24"/>
          <w:szCs w:val="24"/>
        </w:rPr>
        <w:t>.</w:t>
      </w:r>
    </w:p>
    <w:p w:rsidR="002D2975" w:rsidRDefault="002D2975" w:rsidP="00A059ED">
      <w:pPr>
        <w:rPr>
          <w:rFonts w:ascii="Times New Roman" w:hAnsi="Times New Roman" w:cs="Times New Roman"/>
          <w:sz w:val="24"/>
          <w:szCs w:val="24"/>
        </w:rPr>
      </w:pPr>
    </w:p>
    <w:p w:rsidR="0005754F" w:rsidRDefault="0005754F" w:rsidP="00A059ED">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60850C78" wp14:editId="6B3C3ACC">
            <wp:extent cx="4867275" cy="3763476"/>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b="3847"/>
                    <a:stretch>
                      <a:fillRect/>
                    </a:stretch>
                  </pic:blipFill>
                  <pic:spPr bwMode="auto">
                    <a:xfrm>
                      <a:off x="0" y="0"/>
                      <a:ext cx="4866939" cy="3763217"/>
                    </a:xfrm>
                    <a:prstGeom prst="rect">
                      <a:avLst/>
                    </a:prstGeom>
                    <a:noFill/>
                    <a:ln w="9525">
                      <a:noFill/>
                      <a:miter lim="800000"/>
                      <a:headEnd/>
                      <a:tailEnd/>
                    </a:ln>
                  </pic:spPr>
                </pic:pic>
              </a:graphicData>
            </a:graphic>
          </wp:inline>
        </w:drawing>
      </w:r>
    </w:p>
    <w:p w:rsidR="00474085" w:rsidRDefault="002D2975" w:rsidP="00474085">
      <w:pPr>
        <w:rPr>
          <w:rFonts w:ascii="Times New Roman" w:hAnsi="Times New Roman" w:cs="Times New Roman"/>
          <w:sz w:val="24"/>
          <w:szCs w:val="24"/>
        </w:rPr>
      </w:pPr>
      <w:proofErr w:type="gramStart"/>
      <w:r>
        <w:rPr>
          <w:rFonts w:ascii="Times New Roman" w:hAnsi="Times New Roman" w:cs="Times New Roman" w:hint="eastAsia"/>
          <w:sz w:val="24"/>
          <w:szCs w:val="24"/>
        </w:rPr>
        <w:t>Figure 5</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sidR="00474085">
        <w:rPr>
          <w:rFonts w:ascii="Times New Roman" w:hAnsi="Times New Roman" w:cs="Times New Roman" w:hint="eastAsia"/>
          <w:sz w:val="24"/>
          <w:szCs w:val="24"/>
        </w:rPr>
        <w:t xml:space="preserve">Ground truth: Two correlation matrices were calculated using the simulated expression data of 10,000 virtual samples </w:t>
      </w:r>
      <w:r w:rsidR="00474085" w:rsidRPr="00A059ED">
        <w:rPr>
          <w:rFonts w:ascii="Times New Roman" w:hAnsi="Times New Roman" w:cs="Times New Roman" w:hint="eastAsia"/>
          <w:sz w:val="24"/>
          <w:szCs w:val="24"/>
        </w:rPr>
        <w:t xml:space="preserve">in normal and neoplastic states respectively. </w:t>
      </w:r>
      <w:r>
        <w:rPr>
          <w:rFonts w:ascii="Times New Roman" w:hAnsi="Times New Roman" w:cs="Times New Roman" w:hint="eastAsia"/>
          <w:sz w:val="24"/>
          <w:szCs w:val="24"/>
        </w:rPr>
        <w:t xml:space="preserve">With the </w:t>
      </w:r>
      <w:r w:rsidR="000C346E">
        <w:rPr>
          <w:rFonts w:ascii="Times New Roman" w:hAnsi="Times New Roman" w:cs="Times New Roman"/>
          <w:sz w:val="24"/>
          <w:szCs w:val="24"/>
        </w:rPr>
        <w:t>expected</w:t>
      </w:r>
      <w:r>
        <w:rPr>
          <w:rFonts w:ascii="Times New Roman" w:hAnsi="Times New Roman" w:cs="Times New Roman" w:hint="eastAsia"/>
          <w:sz w:val="24"/>
          <w:szCs w:val="24"/>
        </w:rPr>
        <w:t xml:space="preserve"> threshold at r=0.324, t</w:t>
      </w:r>
      <w:r w:rsidR="00474085" w:rsidRPr="00A059ED">
        <w:rPr>
          <w:rFonts w:ascii="Times New Roman" w:hAnsi="Times New Roman" w:cs="Times New Roman" w:hint="eastAsia"/>
          <w:sz w:val="24"/>
          <w:szCs w:val="24"/>
        </w:rPr>
        <w:t>he pairs with</w:t>
      </w:r>
      <w:r w:rsidR="00474085">
        <w:rPr>
          <w:rFonts w:ascii="Times New Roman" w:hAnsi="Times New Roman" w:cs="Times New Roman" w:hint="eastAsia"/>
          <w:sz w:val="24"/>
          <w:szCs w:val="24"/>
        </w:rPr>
        <w:t xml:space="preserve"> strong co-expression are</w:t>
      </w:r>
      <w:r>
        <w:rPr>
          <w:rFonts w:ascii="Times New Roman" w:hAnsi="Times New Roman" w:cs="Times New Roman" w:hint="eastAsia"/>
          <w:sz w:val="24"/>
          <w:szCs w:val="24"/>
        </w:rPr>
        <w:t xml:space="preserve"> defined and</w:t>
      </w:r>
      <w:r w:rsidR="00474085">
        <w:rPr>
          <w:rFonts w:ascii="Times New Roman" w:hAnsi="Times New Roman" w:cs="Times New Roman" w:hint="eastAsia"/>
          <w:sz w:val="24"/>
          <w:szCs w:val="24"/>
        </w:rPr>
        <w:t xml:space="preserve"> highlighted by</w:t>
      </w:r>
      <w:r w:rsidR="00474085" w:rsidRPr="00A059ED">
        <w:rPr>
          <w:rFonts w:ascii="Times New Roman" w:hAnsi="Times New Roman" w:cs="Times New Roman" w:hint="eastAsia"/>
          <w:sz w:val="24"/>
          <w:szCs w:val="24"/>
        </w:rPr>
        <w:t xml:space="preserve"> bold</w:t>
      </w:r>
      <w:r w:rsidR="00474085">
        <w:rPr>
          <w:rFonts w:ascii="Times New Roman" w:hAnsi="Times New Roman" w:cs="Times New Roman" w:hint="eastAsia"/>
          <w:sz w:val="24"/>
          <w:szCs w:val="24"/>
        </w:rPr>
        <w:t xml:space="preserve"> font</w:t>
      </w:r>
      <w:r w:rsidR="00474085" w:rsidRPr="00A059ED">
        <w:rPr>
          <w:rFonts w:ascii="Times New Roman" w:hAnsi="Times New Roman" w:cs="Times New Roman" w:hint="eastAsia"/>
          <w:sz w:val="24"/>
          <w:szCs w:val="24"/>
        </w:rPr>
        <w:t>.</w:t>
      </w:r>
      <w:r w:rsidR="00474085">
        <w:rPr>
          <w:rFonts w:ascii="Times New Roman" w:hAnsi="Times New Roman" w:cs="Times New Roman" w:hint="eastAsia"/>
          <w:sz w:val="24"/>
          <w:szCs w:val="24"/>
        </w:rPr>
        <w:t xml:space="preserve"> Only t</w:t>
      </w:r>
      <w:r w:rsidR="00474085">
        <w:rPr>
          <w:rFonts w:ascii="Times New Roman" w:hAnsi="Times New Roman" w:cs="Times New Roman"/>
          <w:sz w:val="24"/>
          <w:szCs w:val="24"/>
        </w:rPr>
        <w:t>h</w:t>
      </w:r>
      <w:r w:rsidR="00474085">
        <w:rPr>
          <w:rFonts w:ascii="Times New Roman" w:hAnsi="Times New Roman" w:cs="Times New Roman" w:hint="eastAsia"/>
          <w:sz w:val="24"/>
          <w:szCs w:val="24"/>
        </w:rPr>
        <w:t xml:space="preserve">e off-diagonal elements of the correlation </w:t>
      </w:r>
      <w:r w:rsidR="00474085">
        <w:rPr>
          <w:rFonts w:ascii="Times New Roman" w:hAnsi="Times New Roman" w:cs="Times New Roman"/>
          <w:sz w:val="24"/>
          <w:szCs w:val="24"/>
        </w:rPr>
        <w:t>matrices</w:t>
      </w:r>
      <w:r w:rsidR="00474085">
        <w:rPr>
          <w:rFonts w:ascii="Times New Roman" w:hAnsi="Times New Roman" w:cs="Times New Roman" w:hint="eastAsia"/>
          <w:sz w:val="24"/>
          <w:szCs w:val="24"/>
        </w:rPr>
        <w:t xml:space="preserve"> are shown here because the matrices are symmetric over the diagonal.</w:t>
      </w:r>
    </w:p>
    <w:p w:rsidR="001E11EF" w:rsidRPr="00474085" w:rsidDel="00420F43" w:rsidRDefault="007C0BC0" w:rsidP="00A059ED">
      <w:pPr>
        <w:rPr>
          <w:del w:id="20" w:author="IIL7" w:date="2013-09-10T10:01:00Z"/>
          <w:rFonts w:ascii="Times New Roman" w:hAnsi="Times New Roman" w:cs="Times New Roman"/>
          <w:sz w:val="24"/>
          <w:szCs w:val="24"/>
        </w:rPr>
      </w:pPr>
      <w:del w:id="21" w:author="IIL7" w:date="2013-09-10T10:01:00Z">
        <w:r w:rsidDel="00420F43">
          <w:rPr>
            <w:rFonts w:ascii="Times New Roman" w:hAnsi="Times New Roman" w:cs="Times New Roman"/>
            <w:noProof/>
            <w:sz w:val="24"/>
            <w:szCs w:val="24"/>
            <w:lang w:eastAsia="zh-TW"/>
          </w:rPr>
          <w:lastRenderedPageBreak/>
          <w:drawing>
            <wp:inline distT="0" distB="0" distL="0" distR="0" wp14:anchorId="2B1FFE61" wp14:editId="056EA8B5">
              <wp:extent cx="4533900" cy="3878669"/>
              <wp:effectExtent l="19050" t="0" r="0"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4533900" cy="3878669"/>
                      </a:xfrm>
                      <a:prstGeom prst="rect">
                        <a:avLst/>
                      </a:prstGeom>
                      <a:noFill/>
                      <a:ln w="9525">
                        <a:noFill/>
                        <a:miter lim="800000"/>
                        <a:headEnd/>
                        <a:tailEnd/>
                      </a:ln>
                    </pic:spPr>
                  </pic:pic>
                </a:graphicData>
              </a:graphic>
            </wp:inline>
          </w:drawing>
        </w:r>
      </w:del>
    </w:p>
    <w:p w:rsidR="001E11EF" w:rsidRPr="009566D7" w:rsidDel="00420F43" w:rsidRDefault="009566D7" w:rsidP="009566D7">
      <w:pPr>
        <w:ind w:left="1260" w:firstLine="420"/>
        <w:rPr>
          <w:del w:id="22" w:author="IIL7" w:date="2013-09-10T10:01:00Z"/>
          <w:rFonts w:ascii="Times New Roman" w:hAnsi="Times New Roman" w:cs="Times New Roman"/>
          <w:sz w:val="24"/>
          <w:szCs w:val="24"/>
        </w:rPr>
      </w:pPr>
      <w:del w:id="23" w:author="IIL7" w:date="2013-09-10T10:01:00Z">
        <w:r w:rsidDel="00420F43">
          <w:rPr>
            <w:rFonts w:ascii="Times New Roman" w:hAnsi="Times New Roman" w:cs="Times New Roman" w:hint="eastAsia"/>
            <w:sz w:val="24"/>
            <w:szCs w:val="24"/>
          </w:rPr>
          <w:delText>(a)</w:delText>
        </w:r>
        <w:r w:rsidRPr="009566D7" w:rsidDel="00420F43">
          <w:rPr>
            <w:rFonts w:ascii="Times New Roman" w:hAnsi="Times New Roman" w:cs="Times New Roman" w:hint="eastAsia"/>
            <w:sz w:val="24"/>
            <w:szCs w:val="24"/>
          </w:rPr>
          <w:delText xml:space="preserve"> </w:delText>
        </w:r>
        <w:r w:rsidR="0013668D" w:rsidDel="00420F43">
          <w:rPr>
            <w:rFonts w:ascii="Times New Roman" w:hAnsi="Times New Roman" w:cs="Times New Roman" w:hint="eastAsia"/>
            <w:sz w:val="24"/>
            <w:szCs w:val="24"/>
          </w:rPr>
          <w:delText>N</w:delText>
        </w:r>
        <w:r w:rsidRPr="009566D7" w:rsidDel="00420F43">
          <w:rPr>
            <w:rFonts w:ascii="Times New Roman" w:hAnsi="Times New Roman" w:cs="Times New Roman" w:hint="eastAsia"/>
            <w:sz w:val="24"/>
            <w:szCs w:val="24"/>
          </w:rPr>
          <w:delText>ormal state</w:delText>
        </w:r>
      </w:del>
    </w:p>
    <w:p w:rsidR="009566D7" w:rsidRPr="00A059ED" w:rsidDel="00420F43" w:rsidRDefault="009566D7" w:rsidP="00A059ED">
      <w:pPr>
        <w:rPr>
          <w:del w:id="24" w:author="IIL7" w:date="2013-09-10T10:01:00Z"/>
          <w:rFonts w:ascii="Times New Roman" w:hAnsi="Times New Roman" w:cs="Times New Roman"/>
          <w:sz w:val="24"/>
          <w:szCs w:val="24"/>
        </w:rPr>
      </w:pPr>
      <w:del w:id="25" w:author="IIL7" w:date="2013-09-10T10:01:00Z">
        <w:r w:rsidDel="00420F43">
          <w:rPr>
            <w:rFonts w:ascii="Times New Roman" w:hAnsi="Times New Roman" w:cs="Times New Roman"/>
            <w:noProof/>
            <w:sz w:val="24"/>
            <w:szCs w:val="24"/>
            <w:lang w:eastAsia="zh-TW"/>
          </w:rPr>
          <w:drawing>
            <wp:inline distT="0" distB="0" distL="0" distR="0" wp14:anchorId="6C99DC4D" wp14:editId="65A5617E">
              <wp:extent cx="4619625" cy="3775508"/>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4622162" cy="3777582"/>
                      </a:xfrm>
                      <a:prstGeom prst="rect">
                        <a:avLst/>
                      </a:prstGeom>
                      <a:noFill/>
                      <a:ln w="9525">
                        <a:noFill/>
                        <a:miter lim="800000"/>
                        <a:headEnd/>
                        <a:tailEnd/>
                      </a:ln>
                    </pic:spPr>
                  </pic:pic>
                </a:graphicData>
              </a:graphic>
            </wp:inline>
          </w:drawing>
        </w:r>
      </w:del>
    </w:p>
    <w:p w:rsidR="00C15151" w:rsidRPr="00CC7E95" w:rsidDel="00420F43" w:rsidRDefault="009566D7" w:rsidP="009566D7">
      <w:pPr>
        <w:ind w:left="1260" w:firstLine="420"/>
        <w:rPr>
          <w:del w:id="26" w:author="IIL7" w:date="2013-09-10T10:01:00Z"/>
          <w:rFonts w:ascii="Times New Roman" w:hAnsi="Times New Roman" w:cs="Times New Roman"/>
          <w:sz w:val="24"/>
          <w:szCs w:val="24"/>
        </w:rPr>
      </w:pPr>
      <w:del w:id="27" w:author="IIL7" w:date="2013-09-10T10:01:00Z">
        <w:r w:rsidDel="00420F43">
          <w:rPr>
            <w:rFonts w:ascii="Times New Roman" w:hAnsi="Times New Roman" w:cs="Times New Roman" w:hint="eastAsia"/>
            <w:sz w:val="24"/>
            <w:szCs w:val="24"/>
          </w:rPr>
          <w:delText xml:space="preserve">(b) </w:delText>
        </w:r>
        <w:r w:rsidR="0013668D" w:rsidDel="00420F43">
          <w:rPr>
            <w:rFonts w:ascii="Times New Roman" w:hAnsi="Times New Roman" w:cs="Times New Roman" w:hint="eastAsia"/>
            <w:sz w:val="24"/>
            <w:szCs w:val="24"/>
          </w:rPr>
          <w:delText>N</w:delText>
        </w:r>
        <w:r w:rsidDel="00420F43">
          <w:rPr>
            <w:rFonts w:ascii="Times New Roman" w:hAnsi="Times New Roman" w:cs="Times New Roman" w:hint="eastAsia"/>
            <w:sz w:val="24"/>
            <w:szCs w:val="24"/>
          </w:rPr>
          <w:delText>eoplastic state</w:delText>
        </w:r>
      </w:del>
    </w:p>
    <w:p w:rsidR="009566D7" w:rsidRDefault="00420F43" w:rsidP="009566D7">
      <w:pPr>
        <w:rPr>
          <w:rFonts w:ascii="Times New Roman" w:hAnsi="Times New Roman" w:cs="Times New Roman"/>
          <w:sz w:val="24"/>
          <w:szCs w:val="24"/>
        </w:rPr>
      </w:pPr>
      <w:ins w:id="28" w:author="IIL7" w:date="2013-09-10T10:01:00Z">
        <w:r>
          <w:rPr>
            <w:rFonts w:ascii="Times New Roman" w:hAnsi="Times New Roman" w:cs="Times New Roman"/>
            <w:noProof/>
            <w:sz w:val="24"/>
            <w:szCs w:val="24"/>
            <w:lang w:eastAsia="zh-TW"/>
          </w:rPr>
          <w:drawing>
            <wp:inline distT="0" distB="0" distL="0" distR="0">
              <wp:extent cx="5731510" cy="2459113"/>
              <wp:effectExtent l="0" t="0" r="2540" b="0"/>
              <wp:docPr id="60" name="Picture 60" descr="C:\Users\IIL7\Google 雲端硬碟\Structural Gene Network Analysis\figures\Simulated expression matrices\20130902\Expression Matrix Text' 20130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IL7\Google 雲端硬碟\Structural Gene Network Analysis\figures\Simulated expression matrices\20130902\Expression Matrix Text' 20130902.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2459113"/>
                      </a:xfrm>
                      <a:prstGeom prst="rect">
                        <a:avLst/>
                      </a:prstGeom>
                      <a:noFill/>
                      <a:ln>
                        <a:noFill/>
                      </a:ln>
                    </pic:spPr>
                  </pic:pic>
                </a:graphicData>
              </a:graphic>
            </wp:inline>
          </w:drawing>
        </w:r>
      </w:ins>
    </w:p>
    <w:p w:rsidR="00B068E0" w:rsidRDefault="009566D7" w:rsidP="009566D7">
      <w:pPr>
        <w:rPr>
          <w:rFonts w:ascii="Times New Roman" w:hAnsi="Times New Roman" w:cs="Times New Roman"/>
          <w:sz w:val="24"/>
          <w:szCs w:val="24"/>
        </w:rPr>
      </w:pPr>
      <w:proofErr w:type="gramStart"/>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6</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Pr>
          <w:rFonts w:ascii="Times New Roman" w:hAnsi="Times New Roman" w:cs="Times New Roman" w:hint="eastAsia"/>
          <w:sz w:val="24"/>
          <w:szCs w:val="24"/>
        </w:rPr>
        <w:t xml:space="preserve">Simulated expression matrices: (a) </w:t>
      </w:r>
      <w:proofErr w:type="spellStart"/>
      <w:r w:rsidRPr="0013668D">
        <w:rPr>
          <w:rFonts w:ascii="Times New Roman" w:hAnsi="Times New Roman" w:cs="Times New Roman" w:hint="eastAsia"/>
          <w:i/>
          <w:sz w:val="24"/>
          <w:szCs w:val="24"/>
        </w:rPr>
        <w:t>X</w:t>
      </w:r>
      <w:r w:rsidRPr="0013668D">
        <w:rPr>
          <w:rFonts w:ascii="Times New Roman" w:hAnsi="Times New Roman" w:cs="Times New Roman" w:hint="eastAsia"/>
          <w:i/>
          <w:sz w:val="24"/>
          <w:szCs w:val="24"/>
          <w:vertAlign w:val="subscript"/>
        </w:rPr>
        <w:t>n</w:t>
      </w:r>
      <w:proofErr w:type="spellEnd"/>
      <w:r>
        <w:rPr>
          <w:rFonts w:ascii="Times New Roman" w:hAnsi="Times New Roman" w:cs="Times New Roman" w:hint="eastAsia"/>
          <w:sz w:val="24"/>
          <w:szCs w:val="24"/>
        </w:rPr>
        <w:t xml:space="preserve"> for </w:t>
      </w:r>
      <w:r w:rsidR="0013668D">
        <w:rPr>
          <w:rFonts w:ascii="Times New Roman" w:hAnsi="Times New Roman" w:cs="Times New Roman" w:hint="eastAsia"/>
          <w:sz w:val="24"/>
          <w:szCs w:val="24"/>
        </w:rPr>
        <w:t>normal state,</w:t>
      </w:r>
      <w:r>
        <w:rPr>
          <w:rFonts w:ascii="Times New Roman" w:hAnsi="Times New Roman" w:cs="Times New Roman" w:hint="eastAsia"/>
          <w:sz w:val="24"/>
          <w:szCs w:val="24"/>
        </w:rPr>
        <w:t xml:space="preserve"> </w:t>
      </w:r>
      <w:proofErr w:type="gramStart"/>
      <w:r>
        <w:rPr>
          <w:rFonts w:ascii="Times New Roman" w:hAnsi="Times New Roman" w:cs="Times New Roman" w:hint="eastAsia"/>
          <w:sz w:val="24"/>
          <w:szCs w:val="24"/>
        </w:rPr>
        <w:t xml:space="preserve">(b) </w:t>
      </w:r>
      <w:proofErr w:type="spellStart"/>
      <w:r w:rsidRPr="0013668D">
        <w:rPr>
          <w:rFonts w:ascii="Times New Roman" w:hAnsi="Times New Roman" w:cs="Times New Roman" w:hint="eastAsia"/>
          <w:i/>
          <w:sz w:val="24"/>
          <w:szCs w:val="24"/>
        </w:rPr>
        <w:t>X</w:t>
      </w:r>
      <w:r w:rsidRPr="0013668D">
        <w:rPr>
          <w:rFonts w:ascii="Times New Roman" w:hAnsi="Times New Roman" w:cs="Times New Roman" w:hint="eastAsia"/>
          <w:i/>
          <w:sz w:val="24"/>
          <w:szCs w:val="24"/>
          <w:vertAlign w:val="subscript"/>
        </w:rPr>
        <w:t>d</w:t>
      </w:r>
      <w:proofErr w:type="spellEnd"/>
      <w:proofErr w:type="gramEnd"/>
      <w:r>
        <w:rPr>
          <w:rFonts w:ascii="Times New Roman" w:hAnsi="Times New Roman" w:cs="Times New Roman" w:hint="eastAsia"/>
          <w:sz w:val="24"/>
          <w:szCs w:val="24"/>
        </w:rPr>
        <w:t xml:space="preserve"> for neoplastic state</w:t>
      </w:r>
    </w:p>
    <w:p w:rsidR="009566D7" w:rsidRPr="009566D7" w:rsidRDefault="009566D7" w:rsidP="009566D7">
      <w:pPr>
        <w:rPr>
          <w:rFonts w:ascii="Times New Roman" w:hAnsi="Times New Roman" w:cs="Times New Roman"/>
          <w:sz w:val="24"/>
          <w:szCs w:val="24"/>
        </w:rPr>
      </w:pPr>
    </w:p>
    <w:p w:rsidR="00B068E0" w:rsidRPr="00781F62" w:rsidRDefault="00781F62" w:rsidP="00781F62">
      <w:pPr>
        <w:pStyle w:val="ListParagraph"/>
        <w:numPr>
          <w:ilvl w:val="2"/>
          <w:numId w:val="2"/>
        </w:numPr>
        <w:ind w:firstLineChars="0"/>
        <w:rPr>
          <w:rFonts w:ascii="Times New Roman" w:hAnsi="Times New Roman" w:cs="Times New Roman"/>
          <w:sz w:val="24"/>
          <w:szCs w:val="24"/>
        </w:rPr>
      </w:pPr>
      <w:r w:rsidRPr="00781F62">
        <w:rPr>
          <w:rFonts w:ascii="Times New Roman" w:hAnsi="Times New Roman" w:cs="Times New Roman" w:hint="eastAsia"/>
          <w:sz w:val="24"/>
          <w:szCs w:val="24"/>
        </w:rPr>
        <w:t xml:space="preserve">Evaluation of </w:t>
      </w:r>
      <w:r>
        <w:rPr>
          <w:rFonts w:ascii="Times New Roman" w:hAnsi="Times New Roman" w:cs="Times New Roman" w:hint="eastAsia"/>
          <w:sz w:val="24"/>
          <w:szCs w:val="24"/>
        </w:rPr>
        <w:t xml:space="preserve">classification </w:t>
      </w:r>
      <w:r w:rsidRPr="00781F62">
        <w:rPr>
          <w:rFonts w:ascii="Times New Roman" w:hAnsi="Times New Roman" w:cs="Times New Roman" w:hint="eastAsia"/>
          <w:sz w:val="24"/>
          <w:szCs w:val="24"/>
        </w:rPr>
        <w:t>approaches</w:t>
      </w:r>
      <w:r w:rsidR="00DA5654">
        <w:rPr>
          <w:rFonts w:ascii="Times New Roman" w:hAnsi="Times New Roman" w:cs="Times New Roman" w:hint="eastAsia"/>
          <w:sz w:val="24"/>
          <w:szCs w:val="24"/>
        </w:rPr>
        <w:t xml:space="preserve"> on simulated dataset</w:t>
      </w:r>
    </w:p>
    <w:p w:rsidR="00781F62" w:rsidRPr="00781F62" w:rsidRDefault="00781F62" w:rsidP="00781F62">
      <w:pPr>
        <w:pStyle w:val="ListParagraph"/>
        <w:ind w:left="720" w:firstLineChars="0" w:firstLine="0"/>
        <w:rPr>
          <w:rFonts w:ascii="Times New Roman" w:hAnsi="Times New Roman" w:cs="Times New Roman"/>
          <w:sz w:val="24"/>
          <w:szCs w:val="24"/>
        </w:rPr>
      </w:pPr>
    </w:p>
    <w:p w:rsidR="00EE2A1B" w:rsidRDefault="00450FC9" w:rsidP="003B4D0D">
      <w:pPr>
        <w:ind w:firstLineChars="100" w:firstLine="240"/>
        <w:rPr>
          <w:rFonts w:ascii="Times New Roman" w:hAnsi="Times New Roman" w:cs="Times New Roman"/>
          <w:sz w:val="24"/>
          <w:szCs w:val="24"/>
        </w:rPr>
      </w:pPr>
      <w:r>
        <w:rPr>
          <w:rFonts w:ascii="Times New Roman" w:hAnsi="Times New Roman" w:cs="Times New Roman" w:hint="eastAsia"/>
          <w:sz w:val="24"/>
          <w:szCs w:val="24"/>
        </w:rPr>
        <w:t>Both pair-wise and distribution-based classification approaches can determine a co-expression threshold for dichotomizing the gene pairs into the predicted strong and weak co-expression classes. Using the</w:t>
      </w:r>
      <w:r w:rsidR="002E4F42">
        <w:rPr>
          <w:rFonts w:ascii="Times New Roman" w:hAnsi="Times New Roman" w:cs="Times New Roman" w:hint="eastAsia"/>
          <w:sz w:val="24"/>
          <w:szCs w:val="24"/>
        </w:rPr>
        <w:t xml:space="preserve"> simulated data,</w:t>
      </w:r>
      <w:r>
        <w:rPr>
          <w:rFonts w:ascii="Times New Roman" w:hAnsi="Times New Roman" w:cs="Times New Roman" w:hint="eastAsia"/>
          <w:sz w:val="24"/>
          <w:szCs w:val="24"/>
        </w:rPr>
        <w:t xml:space="preserve"> </w:t>
      </w:r>
      <w:r w:rsidR="002E4F42">
        <w:rPr>
          <w:rFonts w:ascii="Times New Roman" w:hAnsi="Times New Roman" w:cs="Times New Roman" w:hint="eastAsia"/>
          <w:sz w:val="24"/>
          <w:szCs w:val="24"/>
        </w:rPr>
        <w:t>t</w:t>
      </w:r>
      <w:r>
        <w:rPr>
          <w:rFonts w:ascii="Times New Roman" w:hAnsi="Times New Roman" w:cs="Times New Roman" w:hint="eastAsia"/>
          <w:sz w:val="24"/>
          <w:szCs w:val="24"/>
        </w:rPr>
        <w:t xml:space="preserve">he </w:t>
      </w:r>
      <w:r w:rsidR="00EE2A1B">
        <w:rPr>
          <w:rFonts w:ascii="Times New Roman" w:hAnsi="Times New Roman" w:cs="Times New Roman"/>
          <w:sz w:val="24"/>
          <w:szCs w:val="24"/>
        </w:rPr>
        <w:t xml:space="preserve">co-expression </w:t>
      </w:r>
      <w:r>
        <w:rPr>
          <w:rFonts w:ascii="Times New Roman" w:hAnsi="Times New Roman" w:cs="Times New Roman" w:hint="eastAsia"/>
          <w:sz w:val="24"/>
          <w:szCs w:val="24"/>
        </w:rPr>
        <w:t>classes</w:t>
      </w:r>
      <w:r w:rsidR="002E4F42">
        <w:rPr>
          <w:rFonts w:ascii="Times New Roman" w:hAnsi="Times New Roman" w:cs="Times New Roman" w:hint="eastAsia"/>
          <w:sz w:val="24"/>
          <w:szCs w:val="24"/>
        </w:rPr>
        <w:t xml:space="preserve"> were </w:t>
      </w:r>
      <w:r w:rsidR="00EE2A1B">
        <w:rPr>
          <w:rFonts w:ascii="Times New Roman" w:hAnsi="Times New Roman" w:cs="Times New Roman" w:hint="eastAsia"/>
          <w:sz w:val="24"/>
          <w:szCs w:val="24"/>
        </w:rPr>
        <w:t xml:space="preserve">predicted </w:t>
      </w:r>
      <w:r w:rsidR="00EE2A1B">
        <w:rPr>
          <w:rFonts w:ascii="Times New Roman" w:hAnsi="Times New Roman" w:cs="Times New Roman"/>
          <w:sz w:val="24"/>
          <w:szCs w:val="24"/>
        </w:rPr>
        <w:t xml:space="preserve">and </w:t>
      </w:r>
      <w:r w:rsidR="002E4F42">
        <w:rPr>
          <w:rFonts w:ascii="Times New Roman" w:hAnsi="Times New Roman" w:cs="Times New Roman" w:hint="eastAsia"/>
          <w:sz w:val="24"/>
          <w:szCs w:val="24"/>
        </w:rPr>
        <w:t xml:space="preserve">checked against the </w:t>
      </w:r>
      <w:r w:rsidR="000C346E">
        <w:rPr>
          <w:rFonts w:ascii="Times New Roman" w:hAnsi="Times New Roman" w:cs="Times New Roman"/>
          <w:sz w:val="24"/>
          <w:szCs w:val="24"/>
        </w:rPr>
        <w:t>true strong and weak co-expression classes</w:t>
      </w:r>
      <w:r w:rsidR="00EE2A1B">
        <w:rPr>
          <w:rFonts w:ascii="Times New Roman" w:hAnsi="Times New Roman" w:cs="Times New Roman"/>
          <w:sz w:val="24"/>
          <w:szCs w:val="24"/>
        </w:rPr>
        <w:t xml:space="preserve">. Regarding </w:t>
      </w:r>
      <w:r w:rsidR="00E52DFA">
        <w:rPr>
          <w:rFonts w:ascii="Times New Roman" w:hAnsi="Times New Roman" w:cs="Times New Roman"/>
          <w:sz w:val="24"/>
          <w:szCs w:val="24"/>
        </w:rPr>
        <w:t xml:space="preserve">the predicted </w:t>
      </w:r>
      <w:r w:rsidR="00EE2A1B">
        <w:rPr>
          <w:rFonts w:ascii="Times New Roman" w:hAnsi="Times New Roman" w:cs="Times New Roman"/>
          <w:sz w:val="24"/>
          <w:szCs w:val="24"/>
        </w:rPr>
        <w:t>strongly and weakly co-expressed pairs as positive and negative cases respectively,</w:t>
      </w:r>
      <w:r w:rsidR="00C95174">
        <w:rPr>
          <w:rFonts w:ascii="Times New Roman" w:hAnsi="Times New Roman" w:cs="Times New Roman" w:hint="eastAsia"/>
          <w:sz w:val="24"/>
          <w:szCs w:val="24"/>
        </w:rPr>
        <w:t xml:space="preserve"> </w:t>
      </w:r>
      <w:r w:rsidR="00EE2A1B">
        <w:rPr>
          <w:rFonts w:ascii="Times New Roman" w:hAnsi="Times New Roman" w:cs="Times New Roman" w:hint="eastAsia"/>
          <w:sz w:val="24"/>
          <w:szCs w:val="24"/>
        </w:rPr>
        <w:t>the</w:t>
      </w:r>
      <w:r w:rsidR="002E4F42">
        <w:rPr>
          <w:rFonts w:ascii="Times New Roman" w:hAnsi="Times New Roman" w:cs="Times New Roman" w:hint="eastAsia"/>
          <w:sz w:val="24"/>
          <w:szCs w:val="24"/>
        </w:rPr>
        <w:t xml:space="preserve"> true </w:t>
      </w:r>
      <w:r w:rsidR="00EE2A1B">
        <w:rPr>
          <w:rFonts w:ascii="Times New Roman" w:hAnsi="Times New Roman" w:cs="Times New Roman"/>
          <w:sz w:val="24"/>
          <w:szCs w:val="24"/>
        </w:rPr>
        <w:t>positives</w:t>
      </w:r>
      <w:r w:rsidR="001811E9">
        <w:rPr>
          <w:rFonts w:ascii="Times New Roman" w:hAnsi="Times New Roman" w:cs="Times New Roman" w:hint="eastAsia"/>
          <w:sz w:val="24"/>
          <w:szCs w:val="24"/>
        </w:rPr>
        <w:t xml:space="preserve">, true </w:t>
      </w:r>
      <w:r w:rsidR="00EE2A1B">
        <w:rPr>
          <w:rFonts w:ascii="Times New Roman" w:hAnsi="Times New Roman" w:cs="Times New Roman"/>
          <w:sz w:val="24"/>
          <w:szCs w:val="24"/>
        </w:rPr>
        <w:t>negatives</w:t>
      </w:r>
      <w:r w:rsidR="001811E9">
        <w:rPr>
          <w:rFonts w:ascii="Times New Roman" w:hAnsi="Times New Roman" w:cs="Times New Roman" w:hint="eastAsia"/>
          <w:sz w:val="24"/>
          <w:szCs w:val="24"/>
        </w:rPr>
        <w:t xml:space="preserve">, false </w:t>
      </w:r>
      <w:r w:rsidR="00EE2A1B">
        <w:rPr>
          <w:rFonts w:ascii="Times New Roman" w:hAnsi="Times New Roman" w:cs="Times New Roman"/>
          <w:sz w:val="24"/>
          <w:szCs w:val="24"/>
        </w:rPr>
        <w:t>positives</w:t>
      </w:r>
      <w:r w:rsidR="001811E9">
        <w:rPr>
          <w:rFonts w:ascii="Times New Roman" w:hAnsi="Times New Roman" w:cs="Times New Roman" w:hint="eastAsia"/>
          <w:sz w:val="24"/>
          <w:szCs w:val="24"/>
        </w:rPr>
        <w:t xml:space="preserve"> and </w:t>
      </w:r>
      <w:r w:rsidR="002E4F42">
        <w:rPr>
          <w:rFonts w:ascii="Times New Roman" w:hAnsi="Times New Roman" w:cs="Times New Roman" w:hint="eastAsia"/>
          <w:sz w:val="24"/>
          <w:szCs w:val="24"/>
        </w:rPr>
        <w:t xml:space="preserve">false </w:t>
      </w:r>
      <w:r w:rsidR="00EE2A1B">
        <w:rPr>
          <w:rFonts w:ascii="Times New Roman" w:hAnsi="Times New Roman" w:cs="Times New Roman"/>
          <w:sz w:val="24"/>
          <w:szCs w:val="24"/>
        </w:rPr>
        <w:t>negative</w:t>
      </w:r>
      <w:r w:rsidR="00CC25B1">
        <w:rPr>
          <w:rFonts w:ascii="Times New Roman" w:hAnsi="Times New Roman" w:cs="Times New Roman" w:hint="eastAsia"/>
          <w:sz w:val="24"/>
          <w:szCs w:val="24"/>
        </w:rPr>
        <w:t xml:space="preserve">s </w:t>
      </w:r>
      <w:r w:rsidR="001811E9">
        <w:rPr>
          <w:rFonts w:ascii="Times New Roman" w:hAnsi="Times New Roman" w:cs="Times New Roman" w:hint="eastAsia"/>
          <w:sz w:val="24"/>
          <w:szCs w:val="24"/>
        </w:rPr>
        <w:t xml:space="preserve">were </w:t>
      </w:r>
      <w:r w:rsidR="00EE2A1B">
        <w:rPr>
          <w:rFonts w:ascii="Times New Roman" w:hAnsi="Times New Roman" w:cs="Times New Roman"/>
          <w:sz w:val="24"/>
          <w:szCs w:val="24"/>
        </w:rPr>
        <w:t>count</w:t>
      </w:r>
      <w:r w:rsidR="001811E9">
        <w:rPr>
          <w:rFonts w:ascii="Times New Roman" w:hAnsi="Times New Roman" w:cs="Times New Roman" w:hint="eastAsia"/>
          <w:sz w:val="24"/>
          <w:szCs w:val="24"/>
        </w:rPr>
        <w:t>ed</w:t>
      </w:r>
      <w:r w:rsidR="00E52DFA">
        <w:rPr>
          <w:rFonts w:ascii="Times New Roman" w:hAnsi="Times New Roman" w:cs="Times New Roman"/>
          <w:sz w:val="24"/>
          <w:szCs w:val="24"/>
        </w:rPr>
        <w:t xml:space="preserve"> </w:t>
      </w:r>
      <w:r w:rsidR="000C346E">
        <w:rPr>
          <w:rFonts w:ascii="Times New Roman" w:hAnsi="Times New Roman" w:cs="Times New Roman"/>
          <w:sz w:val="24"/>
          <w:szCs w:val="24"/>
        </w:rPr>
        <w:t>against</w:t>
      </w:r>
      <w:r w:rsidR="00E52DFA">
        <w:rPr>
          <w:rFonts w:ascii="Times New Roman" w:hAnsi="Times New Roman" w:cs="Times New Roman"/>
          <w:sz w:val="24"/>
          <w:szCs w:val="24"/>
        </w:rPr>
        <w:t xml:space="preserve"> their actual classes</w:t>
      </w:r>
      <w:r w:rsidR="001811E9">
        <w:rPr>
          <w:rFonts w:ascii="Times New Roman" w:hAnsi="Times New Roman" w:cs="Times New Roman" w:hint="eastAsia"/>
          <w:sz w:val="24"/>
          <w:szCs w:val="24"/>
        </w:rPr>
        <w:t>.</w:t>
      </w:r>
      <w:r>
        <w:rPr>
          <w:rFonts w:ascii="Times New Roman" w:hAnsi="Times New Roman" w:cs="Times New Roman" w:hint="eastAsia"/>
          <w:sz w:val="24"/>
          <w:szCs w:val="24"/>
        </w:rPr>
        <w:t xml:space="preserve"> </w:t>
      </w:r>
      <w:r w:rsidR="001811E9">
        <w:rPr>
          <w:rFonts w:ascii="Times New Roman" w:hAnsi="Times New Roman" w:cs="Times New Roman" w:hint="eastAsia"/>
          <w:sz w:val="24"/>
          <w:szCs w:val="24"/>
        </w:rPr>
        <w:t xml:space="preserve">The </w:t>
      </w:r>
      <w:r w:rsidR="00CC25B1">
        <w:rPr>
          <w:rFonts w:ascii="Times New Roman" w:hAnsi="Times New Roman" w:cs="Times New Roman" w:hint="eastAsia"/>
          <w:sz w:val="24"/>
          <w:szCs w:val="24"/>
        </w:rPr>
        <w:t xml:space="preserve">performances of the </w:t>
      </w:r>
      <w:r w:rsidR="001811E9">
        <w:rPr>
          <w:rFonts w:ascii="Times New Roman" w:hAnsi="Times New Roman" w:cs="Times New Roman" w:hint="eastAsia"/>
          <w:sz w:val="24"/>
          <w:szCs w:val="24"/>
        </w:rPr>
        <w:t>two approaches were evaluated and compared</w:t>
      </w:r>
      <w:r w:rsidR="00CC25B1">
        <w:rPr>
          <w:rFonts w:ascii="Times New Roman" w:hAnsi="Times New Roman" w:cs="Times New Roman" w:hint="eastAsia"/>
          <w:sz w:val="24"/>
          <w:szCs w:val="24"/>
        </w:rPr>
        <w:t xml:space="preserve"> with respect to</w:t>
      </w:r>
      <w:r w:rsidR="001811E9">
        <w:rPr>
          <w:rFonts w:ascii="Times New Roman" w:hAnsi="Times New Roman" w:cs="Times New Roman" w:hint="eastAsia"/>
          <w:sz w:val="24"/>
          <w:szCs w:val="24"/>
        </w:rPr>
        <w:t xml:space="preserve"> the sensitivity, specificity and </w:t>
      </w:r>
      <w:r w:rsidR="00EE2A1B">
        <w:rPr>
          <w:rFonts w:ascii="Times New Roman" w:hAnsi="Times New Roman" w:cs="Times New Roman"/>
          <w:sz w:val="24"/>
          <w:szCs w:val="24"/>
        </w:rPr>
        <w:t xml:space="preserve">overall </w:t>
      </w:r>
      <w:r w:rsidR="001811E9">
        <w:rPr>
          <w:rFonts w:ascii="Times New Roman" w:hAnsi="Times New Roman" w:cs="Times New Roman" w:hint="eastAsia"/>
          <w:sz w:val="24"/>
          <w:szCs w:val="24"/>
        </w:rPr>
        <w:t>accuracy of prediction</w:t>
      </w:r>
      <w:r w:rsidR="00EE2A1B">
        <w:rPr>
          <w:rFonts w:ascii="Times New Roman" w:hAnsi="Times New Roman" w:cs="Times New Roman"/>
          <w:sz w:val="24"/>
          <w:szCs w:val="24"/>
        </w:rPr>
        <w:t xml:space="preserve"> given by the following formulas</w:t>
      </w:r>
      <w:r w:rsidR="001811E9">
        <w:rPr>
          <w:rFonts w:ascii="Times New Roman" w:hAnsi="Times New Roman" w:cs="Times New Roman" w:hint="eastAsia"/>
          <w:sz w:val="24"/>
          <w:szCs w:val="24"/>
        </w:rPr>
        <w:t>.</w:t>
      </w:r>
    </w:p>
    <w:p w:rsidR="00EE2A1B" w:rsidRDefault="00EE2A1B" w:rsidP="003B4D0D">
      <w:pPr>
        <w:ind w:firstLineChars="100" w:firstLine="240"/>
        <w:rPr>
          <w:rFonts w:ascii="Times New Roman" w:hAnsi="Times New Roman" w:cs="Times New Roman"/>
          <w:sz w:val="24"/>
          <w:szCs w:val="24"/>
        </w:rPr>
      </w:pPr>
    </w:p>
    <w:p w:rsidR="00EE2A1B"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sensitivity=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true positives</m:t>
            </m:r>
          </m:num>
          <m:den>
            <m:r>
              <m:rPr>
                <m:sty m:val="p"/>
              </m:rPr>
              <w:rPr>
                <w:rFonts w:ascii="Cambria Math" w:hAnsi="Cambria Math" w:cs="Times New Roman"/>
                <w:sz w:val="28"/>
                <w:szCs w:val="28"/>
              </w:rPr>
              <m:t xml:space="preserve">number of actual strongly co-expressed pairs </m:t>
            </m:r>
          </m:den>
        </m:f>
      </m:oMath>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r>
      <w:r w:rsidR="00EE2A1B">
        <w:rPr>
          <w:rFonts w:ascii="Times New Roman" w:hAnsi="Times New Roman" w:cs="Times New Roman" w:hint="eastAsia"/>
          <w:sz w:val="24"/>
          <w:szCs w:val="24"/>
        </w:rPr>
        <w:tab/>
        <w:t>(</w:t>
      </w:r>
      <w:r w:rsidR="00F62691">
        <w:rPr>
          <w:rFonts w:ascii="Times New Roman" w:hAnsi="Times New Roman" w:cs="Times New Roman"/>
          <w:sz w:val="24"/>
          <w:szCs w:val="24"/>
        </w:rPr>
        <w:t>7</w:t>
      </w:r>
      <w:r w:rsidR="00EE2A1B">
        <w:rPr>
          <w:rFonts w:ascii="Times New Roman" w:hAnsi="Times New Roman" w:cs="Times New Roman" w:hint="eastAsia"/>
          <w:sz w:val="24"/>
          <w:szCs w:val="24"/>
        </w:rPr>
        <w:t>)</w:t>
      </w:r>
    </w:p>
    <w:p w:rsidR="00E52DFA" w:rsidRDefault="00E52DFA" w:rsidP="00E52DFA">
      <w:pPr>
        <w:ind w:firstLine="420"/>
        <w:rPr>
          <w:rFonts w:ascii="Times New Roman" w:hAnsi="Times New Roman" w:cs="Times New Roman"/>
          <w:sz w:val="24"/>
          <w:szCs w:val="24"/>
        </w:rPr>
      </w:pPr>
    </w:p>
    <w:p w:rsidR="00E52DFA"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specificity=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true negatives</m:t>
            </m:r>
          </m:num>
          <m:den>
            <m:r>
              <m:rPr>
                <m:sty m:val="p"/>
              </m:rPr>
              <w:rPr>
                <w:rFonts w:ascii="Cambria Math" w:hAnsi="Cambria Math" w:cs="Times New Roman"/>
                <w:sz w:val="28"/>
                <w:szCs w:val="28"/>
              </w:rPr>
              <m:t xml:space="preserve">number of actual weakly co-expressed pairs </m:t>
            </m:r>
          </m:den>
        </m:f>
      </m:oMath>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t>(</w:t>
      </w:r>
      <w:r w:rsidR="00F62691">
        <w:rPr>
          <w:rFonts w:ascii="Times New Roman" w:hAnsi="Times New Roman" w:cs="Times New Roman"/>
          <w:sz w:val="24"/>
          <w:szCs w:val="24"/>
        </w:rPr>
        <w:t>8</w:t>
      </w:r>
      <w:r>
        <w:rPr>
          <w:rFonts w:ascii="Times New Roman" w:hAnsi="Times New Roman" w:cs="Times New Roman" w:hint="eastAsia"/>
          <w:sz w:val="24"/>
          <w:szCs w:val="24"/>
        </w:rPr>
        <w:t>)</w:t>
      </w:r>
    </w:p>
    <w:p w:rsidR="00E52DFA" w:rsidRDefault="00E52DFA" w:rsidP="00E52DFA">
      <w:pPr>
        <w:ind w:firstLine="420"/>
        <w:rPr>
          <w:rFonts w:ascii="Times New Roman" w:hAnsi="Times New Roman" w:cs="Times New Roman"/>
          <w:sz w:val="24"/>
          <w:szCs w:val="24"/>
        </w:rPr>
      </w:pPr>
    </w:p>
    <w:p w:rsidR="00E52DFA" w:rsidRDefault="00E52DFA" w:rsidP="00E52DFA">
      <w:pPr>
        <w:ind w:firstLine="420"/>
        <w:rPr>
          <w:rFonts w:ascii="Times New Roman" w:hAnsi="Times New Roman" w:cs="Times New Roman"/>
          <w:sz w:val="24"/>
          <w:szCs w:val="24"/>
        </w:rPr>
      </w:pPr>
      <m:oMath>
        <m:r>
          <m:rPr>
            <m:sty m:val="p"/>
          </m:rPr>
          <w:rPr>
            <w:rFonts w:ascii="Cambria Math" w:hAnsi="Cambria Math" w:cs="Times New Roman"/>
            <w:sz w:val="28"/>
            <w:szCs w:val="28"/>
          </w:rPr>
          <m:t>overall accuracy=</m:t>
        </m:r>
        <m:f>
          <m:fPr>
            <m:ctrlPr>
              <w:rPr>
                <w:rFonts w:ascii="Cambria Math" w:hAnsi="Cambria Math" w:cs="Times New Roman"/>
                <w:sz w:val="28"/>
                <w:szCs w:val="28"/>
              </w:rPr>
            </m:ctrlPr>
          </m:fPr>
          <m:num>
            <m:r>
              <w:rPr>
                <w:rFonts w:ascii="Cambria Math" w:hAnsi="Cambria Math" w:cs="Times New Roman"/>
                <w:sz w:val="28"/>
                <w:szCs w:val="28"/>
              </w:rPr>
              <m:t xml:space="preserve">number of </m:t>
            </m:r>
            <m:r>
              <m:rPr>
                <m:sty m:val="p"/>
              </m:rPr>
              <w:rPr>
                <w:rFonts w:ascii="Cambria Math" w:hAnsi="Cambria Math" w:cs="Times New Roman"/>
                <w:sz w:val="28"/>
                <w:szCs w:val="28"/>
              </w:rPr>
              <m:t xml:space="preserve">true positives + </m:t>
            </m:r>
            <m:r>
              <w:rPr>
                <w:rFonts w:ascii="Cambria Math" w:hAnsi="Cambria Math" w:cs="Times New Roman"/>
                <w:sz w:val="28"/>
                <w:szCs w:val="28"/>
              </w:rPr>
              <m:t xml:space="preserve">number of </m:t>
            </m:r>
            <m:r>
              <m:rPr>
                <m:sty m:val="p"/>
              </m:rPr>
              <w:rPr>
                <w:rFonts w:ascii="Cambria Math" w:hAnsi="Cambria Math" w:cs="Times New Roman"/>
                <w:sz w:val="28"/>
                <w:szCs w:val="28"/>
              </w:rPr>
              <m:t>true negatives</m:t>
            </m:r>
          </m:num>
          <m:den>
            <m:r>
              <m:rPr>
                <m:sty m:val="p"/>
              </m:rPr>
              <w:rPr>
                <w:rFonts w:ascii="Cambria Math" w:hAnsi="Cambria Math" w:cs="Times New Roman"/>
                <w:sz w:val="28"/>
                <w:szCs w:val="28"/>
              </w:rPr>
              <m:t xml:space="preserve">total number of pairs </m:t>
            </m:r>
          </m:den>
        </m:f>
      </m:oMath>
      <w:r>
        <w:rPr>
          <w:rFonts w:ascii="Times New Roman" w:hAnsi="Times New Roman" w:cs="Times New Roman" w:hint="eastAsia"/>
          <w:sz w:val="24"/>
          <w:szCs w:val="24"/>
        </w:rPr>
        <w:tab/>
      </w:r>
      <w:r>
        <w:rPr>
          <w:rFonts w:ascii="Times New Roman" w:hAnsi="Times New Roman" w:cs="Times New Roman" w:hint="eastAsia"/>
          <w:sz w:val="24"/>
          <w:szCs w:val="24"/>
        </w:rPr>
        <w:tab/>
      </w:r>
      <w:r>
        <w:rPr>
          <w:rFonts w:ascii="Times New Roman" w:hAnsi="Times New Roman" w:cs="Times New Roman" w:hint="eastAsia"/>
          <w:sz w:val="24"/>
          <w:szCs w:val="24"/>
        </w:rPr>
        <w:tab/>
        <w:t>(</w:t>
      </w:r>
      <w:r w:rsidR="00F62691">
        <w:rPr>
          <w:rFonts w:ascii="Times New Roman" w:hAnsi="Times New Roman" w:cs="Times New Roman"/>
          <w:sz w:val="24"/>
          <w:szCs w:val="24"/>
        </w:rPr>
        <w:t>9</w:t>
      </w:r>
      <w:r>
        <w:rPr>
          <w:rFonts w:ascii="Times New Roman" w:hAnsi="Times New Roman" w:cs="Times New Roman" w:hint="eastAsia"/>
          <w:sz w:val="24"/>
          <w:szCs w:val="24"/>
        </w:rPr>
        <w:t>)</w:t>
      </w:r>
    </w:p>
    <w:p w:rsidR="003B4D0D" w:rsidRPr="00CC7E95" w:rsidRDefault="003B4D0D" w:rsidP="00EE2A1B">
      <w:pPr>
        <w:rPr>
          <w:rFonts w:ascii="Times New Roman" w:hAnsi="Times New Roman" w:cs="Times New Roman"/>
          <w:sz w:val="24"/>
          <w:szCs w:val="24"/>
        </w:rPr>
      </w:pPr>
    </w:p>
    <w:p w:rsidR="00D73DAA" w:rsidRDefault="00D73DAA" w:rsidP="00CC25B1">
      <w:pPr>
        <w:rPr>
          <w:rFonts w:ascii="Times New Roman" w:hAnsi="Times New Roman" w:cs="Times New Roman"/>
          <w:sz w:val="24"/>
          <w:szCs w:val="24"/>
        </w:rPr>
      </w:pPr>
    </w:p>
    <w:p w:rsidR="00D73DAA" w:rsidRDefault="00D73DAA" w:rsidP="00781F62">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State-associated co-expression analysis</w:t>
      </w:r>
    </w:p>
    <w:p w:rsidR="00D73DAA" w:rsidRDefault="00D73DAA" w:rsidP="00D73DAA">
      <w:pPr>
        <w:rPr>
          <w:rFonts w:ascii="Times New Roman" w:hAnsi="Times New Roman" w:cs="Times New Roman"/>
          <w:sz w:val="24"/>
          <w:szCs w:val="24"/>
        </w:rPr>
      </w:pPr>
    </w:p>
    <w:p w:rsidR="00FE3B0C" w:rsidRDefault="00F94067" w:rsidP="007E67C9">
      <w:pPr>
        <w:ind w:firstLineChars="100" w:firstLine="240"/>
        <w:rPr>
          <w:rFonts w:ascii="Times New Roman" w:hAnsi="Times New Roman" w:cs="Times New Roman"/>
          <w:sz w:val="24"/>
          <w:szCs w:val="24"/>
        </w:rPr>
      </w:pPr>
      <w:r>
        <w:rPr>
          <w:rFonts w:ascii="Times New Roman" w:hAnsi="Times New Roman" w:cs="Times New Roman" w:hint="eastAsia"/>
          <w:sz w:val="24"/>
          <w:szCs w:val="24"/>
        </w:rPr>
        <w:t>It is intriguing to verify whether the gene pair classes dichotomized by distribution-based approach are associated with the states. If such association exists, t</w:t>
      </w:r>
      <w:r w:rsidR="00FE3B0C">
        <w:rPr>
          <w:rFonts w:ascii="Times New Roman" w:hAnsi="Times New Roman" w:cs="Times New Roman" w:hint="eastAsia"/>
          <w:sz w:val="24"/>
          <w:szCs w:val="24"/>
        </w:rPr>
        <w:t>he distinct co-expression pattern</w:t>
      </w:r>
      <w:r>
        <w:rPr>
          <w:rFonts w:ascii="Times New Roman" w:hAnsi="Times New Roman" w:cs="Times New Roman" w:hint="eastAsia"/>
          <w:sz w:val="24"/>
          <w:szCs w:val="24"/>
        </w:rPr>
        <w:t>s can be applied to explore</w:t>
      </w:r>
      <w:r w:rsidR="00FE3B0C">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the </w:t>
      </w:r>
      <w:r w:rsidR="0008625D">
        <w:rPr>
          <w:rFonts w:ascii="Times New Roman" w:hAnsi="Times New Roman" w:cs="Times New Roman" w:hint="eastAsia"/>
          <w:sz w:val="24"/>
          <w:szCs w:val="24"/>
        </w:rPr>
        <w:t>specific</w:t>
      </w:r>
      <w:r>
        <w:rPr>
          <w:rFonts w:ascii="Times New Roman" w:hAnsi="Times New Roman" w:cs="Times New Roman" w:hint="eastAsia"/>
          <w:sz w:val="24"/>
          <w:szCs w:val="24"/>
        </w:rPr>
        <w:t xml:space="preserve">, </w:t>
      </w:r>
      <w:r w:rsidR="0008625D">
        <w:rPr>
          <w:rFonts w:ascii="Times New Roman" w:hAnsi="Times New Roman" w:cs="Times New Roman" w:hint="eastAsia"/>
          <w:sz w:val="24"/>
          <w:szCs w:val="24"/>
        </w:rPr>
        <w:t>common</w:t>
      </w:r>
      <w:r>
        <w:rPr>
          <w:rFonts w:ascii="Times New Roman" w:hAnsi="Times New Roman" w:cs="Times New Roman" w:hint="eastAsia"/>
          <w:sz w:val="24"/>
          <w:szCs w:val="24"/>
        </w:rPr>
        <w:t xml:space="preserve"> and oppos</w:t>
      </w:r>
      <w:r w:rsidR="0008625D">
        <w:rPr>
          <w:rFonts w:ascii="Times New Roman" w:hAnsi="Times New Roman" w:cs="Times New Roman" w:hint="eastAsia"/>
          <w:sz w:val="24"/>
          <w:szCs w:val="24"/>
        </w:rPr>
        <w:t>ite</w:t>
      </w:r>
      <w:r>
        <w:rPr>
          <w:rFonts w:ascii="Times New Roman" w:hAnsi="Times New Roman" w:cs="Times New Roman" w:hint="eastAsia"/>
          <w:sz w:val="24"/>
          <w:szCs w:val="24"/>
        </w:rPr>
        <w:t xml:space="preserve"> characteristics of the </w:t>
      </w:r>
      <w:r w:rsidR="00FE3B0C">
        <w:rPr>
          <w:rFonts w:ascii="Times New Roman" w:hAnsi="Times New Roman" w:cs="Times New Roman" w:hint="eastAsia"/>
          <w:sz w:val="24"/>
          <w:szCs w:val="24"/>
        </w:rPr>
        <w:t xml:space="preserve">neoplastic </w:t>
      </w:r>
      <w:r>
        <w:rPr>
          <w:rFonts w:ascii="Times New Roman" w:hAnsi="Times New Roman" w:cs="Times New Roman" w:hint="eastAsia"/>
          <w:sz w:val="24"/>
          <w:szCs w:val="24"/>
        </w:rPr>
        <w:t xml:space="preserve">and normal </w:t>
      </w:r>
      <w:r w:rsidR="00FE3B0C">
        <w:rPr>
          <w:rFonts w:ascii="Times New Roman" w:hAnsi="Times New Roman" w:cs="Times New Roman" w:hint="eastAsia"/>
          <w:sz w:val="24"/>
          <w:szCs w:val="24"/>
        </w:rPr>
        <w:t>state</w:t>
      </w:r>
      <w:r>
        <w:rPr>
          <w:rFonts w:ascii="Times New Roman" w:hAnsi="Times New Roman" w:cs="Times New Roman" w:hint="eastAsia"/>
          <w:sz w:val="24"/>
          <w:szCs w:val="24"/>
        </w:rPr>
        <w:t>s.</w:t>
      </w:r>
      <w:r w:rsidR="00A92418">
        <w:rPr>
          <w:rFonts w:ascii="Times New Roman" w:hAnsi="Times New Roman" w:cs="Times New Roman" w:hint="eastAsia"/>
          <w:sz w:val="24"/>
          <w:szCs w:val="24"/>
        </w:rPr>
        <w:t xml:space="preserve"> </w:t>
      </w:r>
      <w:r w:rsidR="00C33ECF">
        <w:rPr>
          <w:rFonts w:ascii="Times New Roman" w:hAnsi="Times New Roman" w:cs="Times New Roman" w:hint="eastAsia"/>
          <w:sz w:val="24"/>
          <w:szCs w:val="24"/>
        </w:rPr>
        <w:t>Partitioned by the optimal threshold, t</w:t>
      </w:r>
      <w:r w:rsidR="00A92418">
        <w:rPr>
          <w:rFonts w:ascii="Times New Roman" w:hAnsi="Times New Roman" w:cs="Times New Roman" w:hint="eastAsia"/>
          <w:sz w:val="24"/>
          <w:szCs w:val="24"/>
        </w:rPr>
        <w:t xml:space="preserve">he scatter plot of </w:t>
      </w:r>
      <w:r w:rsidR="0008625D">
        <w:rPr>
          <w:rFonts w:ascii="Times New Roman" w:hAnsi="Times New Roman" w:cs="Times New Roman" w:hint="eastAsia"/>
          <w:sz w:val="24"/>
          <w:szCs w:val="24"/>
        </w:rPr>
        <w:t xml:space="preserve">gene pairs against their </w:t>
      </w:r>
      <w:r w:rsidR="00A92418">
        <w:rPr>
          <w:rFonts w:ascii="Times New Roman" w:hAnsi="Times New Roman" w:cs="Times New Roman" w:hint="eastAsia"/>
          <w:sz w:val="24"/>
          <w:szCs w:val="24"/>
        </w:rPr>
        <w:t>co</w:t>
      </w:r>
      <w:r w:rsidR="0008625D">
        <w:rPr>
          <w:rFonts w:ascii="Times New Roman" w:hAnsi="Times New Roman" w:cs="Times New Roman" w:hint="eastAsia"/>
          <w:sz w:val="24"/>
          <w:szCs w:val="24"/>
        </w:rPr>
        <w:t>rrelation coefficients of the two states</w:t>
      </w:r>
      <w:r w:rsidR="00A92418">
        <w:rPr>
          <w:rFonts w:ascii="Times New Roman" w:hAnsi="Times New Roman" w:cs="Times New Roman" w:hint="eastAsia"/>
          <w:sz w:val="24"/>
          <w:szCs w:val="24"/>
        </w:rPr>
        <w:t xml:space="preserve"> </w:t>
      </w:r>
      <w:r w:rsidR="00C33ECF">
        <w:rPr>
          <w:rFonts w:ascii="Times New Roman" w:hAnsi="Times New Roman" w:cs="Times New Roman" w:hint="eastAsia"/>
          <w:sz w:val="24"/>
          <w:szCs w:val="24"/>
        </w:rPr>
        <w:t>consolidates</w:t>
      </w:r>
      <w:r w:rsidR="00A92418">
        <w:rPr>
          <w:rFonts w:ascii="Times New Roman" w:hAnsi="Times New Roman" w:cs="Times New Roman" w:hint="eastAsia"/>
          <w:sz w:val="24"/>
          <w:szCs w:val="24"/>
        </w:rPr>
        <w:t xml:space="preserve"> these </w:t>
      </w:r>
      <w:r w:rsidR="00C33ECF">
        <w:rPr>
          <w:rFonts w:ascii="Times New Roman" w:hAnsi="Times New Roman" w:cs="Times New Roman" w:hint="eastAsia"/>
          <w:sz w:val="24"/>
          <w:szCs w:val="24"/>
        </w:rPr>
        <w:t xml:space="preserve">state-associated </w:t>
      </w:r>
      <w:r w:rsidR="0008625D">
        <w:rPr>
          <w:rFonts w:ascii="Times New Roman" w:hAnsi="Times New Roman" w:cs="Times New Roman" w:hint="eastAsia"/>
          <w:sz w:val="24"/>
          <w:szCs w:val="24"/>
        </w:rPr>
        <w:lastRenderedPageBreak/>
        <w:t>characteristics.</w:t>
      </w:r>
      <w:r>
        <w:rPr>
          <w:rFonts w:ascii="Times New Roman" w:hAnsi="Times New Roman" w:cs="Times New Roman" w:hint="eastAsia"/>
          <w:sz w:val="24"/>
          <w:szCs w:val="24"/>
        </w:rPr>
        <w:t xml:space="preserve"> </w:t>
      </w:r>
      <w:r w:rsidR="0008625D">
        <w:rPr>
          <w:rFonts w:ascii="Times New Roman" w:hAnsi="Times New Roman" w:cs="Times New Roman" w:hint="eastAsia"/>
          <w:sz w:val="24"/>
          <w:szCs w:val="24"/>
        </w:rPr>
        <w:t xml:space="preserve">The gene networks constructed by gene pairs in these mutually exclusive partitions allow us to decipher </w:t>
      </w:r>
      <w:r w:rsidR="00FE3B0C">
        <w:rPr>
          <w:rFonts w:ascii="Times New Roman" w:hAnsi="Times New Roman" w:cs="Times New Roman" w:hint="eastAsia"/>
          <w:sz w:val="24"/>
          <w:szCs w:val="24"/>
        </w:rPr>
        <w:t xml:space="preserve">the </w:t>
      </w:r>
      <w:r w:rsidR="007E67C9">
        <w:rPr>
          <w:rFonts w:ascii="Times New Roman" w:hAnsi="Times New Roman" w:cs="Times New Roman" w:hint="eastAsia"/>
          <w:sz w:val="24"/>
          <w:szCs w:val="24"/>
        </w:rPr>
        <w:t xml:space="preserve">neoplastic </w:t>
      </w:r>
      <w:r w:rsidR="00FE3B0C">
        <w:rPr>
          <w:rFonts w:ascii="Times New Roman" w:hAnsi="Times New Roman" w:cs="Times New Roman" w:hint="eastAsia"/>
          <w:sz w:val="24"/>
          <w:szCs w:val="24"/>
        </w:rPr>
        <w:t>disease mechanism</w:t>
      </w:r>
      <w:r w:rsidR="0008625D">
        <w:rPr>
          <w:rFonts w:ascii="Times New Roman" w:hAnsi="Times New Roman" w:cs="Times New Roman" w:hint="eastAsia"/>
          <w:sz w:val="24"/>
          <w:szCs w:val="24"/>
        </w:rPr>
        <w:t xml:space="preserve"> </w:t>
      </w:r>
      <w:r w:rsidR="007E67C9">
        <w:rPr>
          <w:rFonts w:ascii="Times New Roman" w:hAnsi="Times New Roman" w:cs="Times New Roman" w:hint="eastAsia"/>
          <w:sz w:val="24"/>
          <w:szCs w:val="24"/>
        </w:rPr>
        <w:t>in comparison with normal molecular mechanism</w:t>
      </w:r>
      <w:r w:rsidR="00FE3B0C">
        <w:rPr>
          <w:rFonts w:ascii="Times New Roman" w:hAnsi="Times New Roman" w:cs="Times New Roman" w:hint="eastAsia"/>
          <w:sz w:val="24"/>
          <w:szCs w:val="24"/>
        </w:rPr>
        <w:t>.</w:t>
      </w:r>
      <w:r w:rsidR="0035672B">
        <w:rPr>
          <w:rFonts w:ascii="Times New Roman" w:hAnsi="Times New Roman" w:cs="Times New Roman" w:hint="eastAsia"/>
          <w:sz w:val="24"/>
          <w:szCs w:val="24"/>
        </w:rPr>
        <w:t xml:space="preserve"> The analyses are performed in both genomic scale and gene sets.</w:t>
      </w:r>
    </w:p>
    <w:p w:rsidR="00D73DAA" w:rsidRPr="0035672B" w:rsidRDefault="00D73DAA" w:rsidP="00D73DAA">
      <w:pPr>
        <w:rPr>
          <w:rFonts w:ascii="Times New Roman" w:hAnsi="Times New Roman" w:cs="Times New Roman"/>
          <w:sz w:val="24"/>
          <w:szCs w:val="24"/>
        </w:rPr>
      </w:pPr>
    </w:p>
    <w:p w:rsidR="00781F62" w:rsidRPr="00C36E2D" w:rsidRDefault="00781F62" w:rsidP="00D73DAA">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Real</w:t>
      </w:r>
      <w:r w:rsidRPr="00C36E2D">
        <w:rPr>
          <w:rFonts w:ascii="Times New Roman" w:hAnsi="Times New Roman" w:cs="Times New Roman" w:hint="eastAsia"/>
          <w:sz w:val="24"/>
          <w:szCs w:val="24"/>
        </w:rPr>
        <w:t xml:space="preserve"> microarray dataset</w:t>
      </w:r>
    </w:p>
    <w:p w:rsidR="00781F62" w:rsidRDefault="00781F62" w:rsidP="00781F62">
      <w:pPr>
        <w:ind w:firstLineChars="187" w:firstLine="449"/>
        <w:rPr>
          <w:rFonts w:ascii="Times New Roman" w:hAnsi="Times New Roman" w:cs="Times New Roman"/>
          <w:sz w:val="24"/>
          <w:szCs w:val="24"/>
        </w:rPr>
      </w:pPr>
    </w:p>
    <w:p w:rsidR="00781F62" w:rsidRPr="00B310CF" w:rsidRDefault="00781F62" w:rsidP="00781F62">
      <w:pPr>
        <w:ind w:firstLineChars="187" w:firstLine="449"/>
        <w:rPr>
          <w:rFonts w:ascii="Times New Roman" w:hAnsi="Times New Roman" w:cs="Times New Roman"/>
          <w:sz w:val="24"/>
          <w:szCs w:val="24"/>
        </w:rPr>
      </w:pPr>
      <w:r>
        <w:rPr>
          <w:rFonts w:ascii="Times New Roman" w:eastAsia="SimSun" w:hAnsi="Times New Roman" w:cs="Times New Roman"/>
          <w:sz w:val="24"/>
          <w:szCs w:val="24"/>
        </w:rPr>
        <w:t>The microarray dataset,</w:t>
      </w:r>
      <w:r>
        <w:rPr>
          <w:rFonts w:ascii="Times New Roman" w:hAnsi="Times New Roman" w:cs="Times New Roman" w:hint="eastAsia"/>
          <w:sz w:val="24"/>
          <w:szCs w:val="24"/>
        </w:rPr>
        <w:t xml:space="preserve"> considered</w:t>
      </w:r>
      <w:r w:rsidRPr="00CC7E95">
        <w:rPr>
          <w:rFonts w:ascii="Times New Roman" w:eastAsia="SimSun" w:hAnsi="Times New Roman" w:cs="Times New Roman"/>
          <w:sz w:val="24"/>
          <w:szCs w:val="24"/>
        </w:rPr>
        <w:t xml:space="preserve"> </w:t>
      </w:r>
      <w:r>
        <w:rPr>
          <w:rFonts w:ascii="Times New Roman" w:hAnsi="Times New Roman" w:cs="Times New Roman" w:hint="eastAsia"/>
          <w:sz w:val="24"/>
          <w:szCs w:val="24"/>
        </w:rPr>
        <w:t>for the proof of concept</w:t>
      </w:r>
      <w:r w:rsidRPr="00CC7E95">
        <w:rPr>
          <w:rFonts w:ascii="Times New Roman" w:eastAsia="SimSun" w:hAnsi="Times New Roman" w:cs="Times New Roman"/>
          <w:sz w:val="24"/>
          <w:szCs w:val="24"/>
        </w:rPr>
        <w:t xml:space="preserve"> in this </w:t>
      </w:r>
      <w:r>
        <w:rPr>
          <w:rFonts w:ascii="Times New Roman" w:hAnsi="Times New Roman" w:cs="Times New Roman" w:hint="eastAsia"/>
          <w:sz w:val="24"/>
          <w:szCs w:val="24"/>
        </w:rPr>
        <w:t>work</w:t>
      </w:r>
      <w:r w:rsidRPr="00CC7E95">
        <w:rPr>
          <w:rFonts w:ascii="Times New Roman" w:eastAsia="SimSun" w:hAnsi="Times New Roman" w:cs="Times New Roman"/>
          <w:sz w:val="24"/>
          <w:szCs w:val="24"/>
        </w:rPr>
        <w:t xml:space="preserve">, was </w:t>
      </w:r>
      <w:r>
        <w:rPr>
          <w:rFonts w:ascii="Times New Roman" w:hAnsi="Times New Roman" w:cs="Times New Roman" w:hint="eastAsia"/>
          <w:sz w:val="24"/>
          <w:szCs w:val="24"/>
        </w:rPr>
        <w:t>generat</w:t>
      </w:r>
      <w:r w:rsidRPr="00CC7E95">
        <w:rPr>
          <w:rFonts w:ascii="Times New Roman" w:eastAsia="SimSun" w:hAnsi="Times New Roman" w:cs="Times New Roman"/>
          <w:sz w:val="24"/>
          <w:szCs w:val="24"/>
        </w:rPr>
        <w:t xml:space="preserve">ed by a study </w:t>
      </w:r>
      <w:r>
        <w:rPr>
          <w:rFonts w:ascii="Times New Roman" w:hAnsi="Times New Roman" w:cs="Times New Roman" w:hint="eastAsia"/>
          <w:sz w:val="24"/>
          <w:szCs w:val="24"/>
        </w:rPr>
        <w:t xml:space="preserve">that </w:t>
      </w:r>
      <w:r w:rsidRPr="00CC7E95">
        <w:rPr>
          <w:rFonts w:ascii="Times New Roman" w:hAnsi="Times New Roman" w:cs="Times New Roman"/>
          <w:sz w:val="24"/>
          <w:szCs w:val="24"/>
        </w:rPr>
        <w:t>analyz</w:t>
      </w:r>
      <w:r>
        <w:rPr>
          <w:rFonts w:ascii="Times New Roman" w:hAnsi="Times New Roman" w:cs="Times New Roman" w:hint="eastAsia"/>
          <w:sz w:val="24"/>
          <w:szCs w:val="24"/>
        </w:rPr>
        <w:t>ed</w:t>
      </w:r>
      <w:r w:rsidRPr="00CC7E95">
        <w:rPr>
          <w:rFonts w:ascii="Times New Roman" w:hAnsi="Times New Roman" w:cs="Times New Roman"/>
          <w:sz w:val="24"/>
          <w:szCs w:val="24"/>
        </w:rPr>
        <w:t xml:space="preserve"> the molecular signature of CD34+</w:t>
      </w:r>
      <w:r w:rsidRPr="00CC7E95">
        <w:rPr>
          <w:rFonts w:ascii="Times New Roman" w:eastAsia="SimSun" w:hAnsi="Times New Roman" w:cs="Times New Roman"/>
          <w:sz w:val="24"/>
          <w:szCs w:val="24"/>
        </w:rPr>
        <w:t xml:space="preserve"> hematopoietic stem/progenitor cells</w:t>
      </w:r>
      <w:r w:rsidRPr="00CC7E95">
        <w:rPr>
          <w:rFonts w:ascii="Times New Roman" w:hAnsi="Times New Roman" w:cs="Times New Roman"/>
          <w:sz w:val="24"/>
          <w:szCs w:val="24"/>
        </w:rPr>
        <w:t xml:space="preserve"> in CML</w:t>
      </w:r>
      <w:r w:rsidRPr="00CC7E95">
        <w:rPr>
          <w:rFonts w:ascii="Times New Roman" w:eastAsia="SimSun" w:hAnsi="Times New Roman" w:cs="Times New Roman"/>
          <w:sz w:val="24"/>
          <w:szCs w:val="24"/>
        </w:rPr>
        <w:t xml:space="preserve"> [</w:t>
      </w:r>
      <w:r w:rsidR="00CD6537">
        <w:rPr>
          <w:rFonts w:ascii="Times New Roman" w:hAnsi="Times New Roman" w:cs="Times New Roman"/>
          <w:sz w:val="24"/>
          <w:szCs w:val="24"/>
        </w:rPr>
        <w:t>31</w:t>
      </w:r>
      <w:r w:rsidRPr="00CC7E95">
        <w:rPr>
          <w:rFonts w:ascii="Times New Roman" w:eastAsia="SimSun" w:hAnsi="Times New Roman" w:cs="Times New Roman"/>
          <w:sz w:val="24"/>
          <w:szCs w:val="24"/>
        </w:rPr>
        <w:t xml:space="preserve">]. The study recruited </w:t>
      </w:r>
      <w:r w:rsidRPr="00CC7E95">
        <w:rPr>
          <w:rFonts w:ascii="Times New Roman" w:hAnsi="Times New Roman" w:cs="Times New Roman"/>
          <w:sz w:val="24"/>
          <w:szCs w:val="24"/>
        </w:rPr>
        <w:t>nine</w:t>
      </w:r>
      <w:r w:rsidRPr="00CC7E95">
        <w:rPr>
          <w:rFonts w:ascii="Times New Roman" w:eastAsia="SimSun" w:hAnsi="Times New Roman" w:cs="Times New Roman"/>
          <w:sz w:val="24"/>
          <w:szCs w:val="24"/>
        </w:rPr>
        <w:t xml:space="preserve"> </w:t>
      </w:r>
      <w:r w:rsidR="00F7138D">
        <w:rPr>
          <w:rFonts w:ascii="Times New Roman" w:hAnsi="Times New Roman" w:cs="Times New Roman" w:hint="eastAsia"/>
          <w:sz w:val="24"/>
          <w:szCs w:val="24"/>
        </w:rPr>
        <w:t xml:space="preserve">untreated newly diagnosed </w:t>
      </w:r>
      <w:proofErr w:type="spellStart"/>
      <w:r w:rsidRPr="00CC7E95">
        <w:rPr>
          <w:rFonts w:ascii="Times New Roman" w:eastAsia="SimSun" w:hAnsi="Times New Roman" w:cs="Times New Roman"/>
          <w:sz w:val="24"/>
          <w:szCs w:val="24"/>
        </w:rPr>
        <w:t>Ph</w:t>
      </w:r>
      <w:proofErr w:type="spellEnd"/>
      <w:r w:rsidRPr="00CC7E95">
        <w:rPr>
          <w:rFonts w:ascii="Times New Roman" w:eastAsia="SimSun" w:hAnsi="Times New Roman" w:cs="Times New Roman"/>
          <w:sz w:val="24"/>
          <w:szCs w:val="24"/>
        </w:rPr>
        <w:t xml:space="preserve">+ CML patients </w:t>
      </w:r>
      <w:r w:rsidRPr="00CC7E95">
        <w:rPr>
          <w:rFonts w:ascii="Times New Roman" w:hAnsi="Times New Roman" w:cs="Times New Roman"/>
          <w:sz w:val="24"/>
          <w:szCs w:val="24"/>
        </w:rPr>
        <w:t xml:space="preserve">and eight healthy volunteers </w:t>
      </w:r>
      <w:r w:rsidRPr="00CC7E95">
        <w:rPr>
          <w:rFonts w:ascii="Times New Roman" w:eastAsia="SimSun" w:hAnsi="Times New Roman" w:cs="Times New Roman"/>
          <w:sz w:val="24"/>
          <w:szCs w:val="24"/>
        </w:rPr>
        <w:t xml:space="preserve">and collected their </w:t>
      </w:r>
      <w:r w:rsidRPr="00CC7E95">
        <w:rPr>
          <w:rFonts w:ascii="Times New Roman" w:hAnsi="Times New Roman" w:cs="Times New Roman"/>
          <w:sz w:val="24"/>
          <w:szCs w:val="24"/>
        </w:rPr>
        <w:t>bone marrow mononuclear cells</w:t>
      </w:r>
      <w:r w:rsidRPr="00CC7E95">
        <w:rPr>
          <w:rFonts w:ascii="Times New Roman" w:eastAsia="SimSun" w:hAnsi="Times New Roman" w:cs="Times New Roman"/>
          <w:sz w:val="24"/>
          <w:szCs w:val="24"/>
        </w:rPr>
        <w:t>.</w:t>
      </w:r>
      <w:r w:rsidR="00F7138D">
        <w:rPr>
          <w:rFonts w:ascii="Times New Roman" w:hAnsi="Times New Roman" w:cs="Times New Roman" w:hint="eastAsia"/>
          <w:sz w:val="24"/>
          <w:szCs w:val="24"/>
        </w:rPr>
        <w:t xml:space="preserve"> The subjects are all Caucasians who were living in Germany.</w:t>
      </w:r>
      <w:r w:rsidRPr="00CC7E95">
        <w:rPr>
          <w:rFonts w:ascii="Times New Roman" w:eastAsia="SimSun" w:hAnsi="Times New Roman" w:cs="Times New Roman"/>
          <w:sz w:val="24"/>
          <w:szCs w:val="24"/>
        </w:rPr>
        <w:t xml:space="preserve"> The CD34+ cells were selected </w:t>
      </w:r>
      <w:r w:rsidRPr="00CC7E95">
        <w:rPr>
          <w:rFonts w:ascii="Times New Roman" w:hAnsi="Times New Roman" w:cs="Times New Roman"/>
          <w:sz w:val="24"/>
          <w:szCs w:val="24"/>
        </w:rPr>
        <w:t xml:space="preserve">using two rounds of separation </w:t>
      </w:r>
      <w:r w:rsidRPr="00CC7E95">
        <w:rPr>
          <w:rFonts w:ascii="Times New Roman" w:eastAsia="SimSun" w:hAnsi="Times New Roman" w:cs="Times New Roman"/>
          <w:sz w:val="24"/>
          <w:szCs w:val="24"/>
        </w:rPr>
        <w:t xml:space="preserve">and </w:t>
      </w:r>
      <w:r w:rsidRPr="00CC7E95">
        <w:rPr>
          <w:rFonts w:ascii="Times New Roman" w:hAnsi="Times New Roman" w:cs="Times New Roman"/>
          <w:sz w:val="24"/>
          <w:szCs w:val="24"/>
        </w:rPr>
        <w:t xml:space="preserve">the purities as assessed by flow </w:t>
      </w:r>
      <w:proofErr w:type="spellStart"/>
      <w:r w:rsidRPr="00CC7E95">
        <w:rPr>
          <w:rFonts w:ascii="Times New Roman" w:hAnsi="Times New Roman" w:cs="Times New Roman"/>
          <w:sz w:val="24"/>
          <w:szCs w:val="24"/>
        </w:rPr>
        <w:t>cytometry</w:t>
      </w:r>
      <w:proofErr w:type="spellEnd"/>
      <w:r w:rsidRPr="00CC7E95">
        <w:rPr>
          <w:rFonts w:ascii="Times New Roman" w:hAnsi="Times New Roman" w:cs="Times New Roman"/>
          <w:sz w:val="24"/>
          <w:szCs w:val="24"/>
        </w:rPr>
        <w:t xml:space="preserve"> ranged from 98.9 to 99.9%</w:t>
      </w:r>
      <w:r w:rsidRPr="00CC7E95">
        <w:rPr>
          <w:rFonts w:ascii="Times New Roman" w:eastAsia="SimSun" w:hAnsi="Times New Roman" w:cs="Times New Roman"/>
          <w:sz w:val="24"/>
          <w:szCs w:val="24"/>
        </w:rPr>
        <w:t xml:space="preserve">. Total RNA was isolated from the cells, labeled and hybridized to </w:t>
      </w:r>
      <w:proofErr w:type="spellStart"/>
      <w:r w:rsidRPr="00CC7E95">
        <w:rPr>
          <w:rFonts w:ascii="Times New Roman" w:eastAsia="SimSun" w:hAnsi="Times New Roman" w:cs="Times New Roman"/>
          <w:sz w:val="24"/>
          <w:szCs w:val="24"/>
        </w:rPr>
        <w:t>Affymetrix</w:t>
      </w:r>
      <w:proofErr w:type="spellEnd"/>
      <w:r w:rsidRPr="00CC7E95">
        <w:rPr>
          <w:rFonts w:ascii="Times New Roman" w:eastAsia="SimSun" w:hAnsi="Times New Roman" w:cs="Times New Roman"/>
          <w:sz w:val="24"/>
          <w:szCs w:val="24"/>
        </w:rPr>
        <w:t xml:space="preserve"> HG-Focus </w:t>
      </w:r>
      <w:proofErr w:type="spellStart"/>
      <w:r w:rsidRPr="00CC7E95">
        <w:rPr>
          <w:rFonts w:ascii="Times New Roman" w:eastAsia="SimSun" w:hAnsi="Times New Roman" w:cs="Times New Roman"/>
          <w:sz w:val="24"/>
          <w:szCs w:val="24"/>
        </w:rPr>
        <w:t>GeneChips</w:t>
      </w:r>
      <w:proofErr w:type="spellEnd"/>
      <w:r>
        <w:rPr>
          <w:rFonts w:ascii="Times New Roman" w:hAnsi="Times New Roman" w:cs="Times New Roman" w:hint="eastAsia"/>
          <w:sz w:val="24"/>
          <w:szCs w:val="24"/>
        </w:rPr>
        <w:t xml:space="preserve"> of 8746 probes interrogating 8537 genes</w:t>
      </w:r>
      <w:r w:rsidRPr="00CC7E95">
        <w:rPr>
          <w:rFonts w:ascii="Times New Roman" w:eastAsia="SimSun" w:hAnsi="Times New Roman" w:cs="Times New Roman"/>
          <w:sz w:val="24"/>
          <w:szCs w:val="24"/>
        </w:rPr>
        <w:t>.</w:t>
      </w:r>
      <w:r>
        <w:rPr>
          <w:rFonts w:ascii="Times New Roman" w:hAnsi="Times New Roman" w:cs="Times New Roman" w:hint="eastAsia"/>
          <w:sz w:val="24"/>
          <w:szCs w:val="24"/>
        </w:rPr>
        <w:t xml:space="preserve"> The dataset was obtained from Gene Expression Omnibus (GEO) under the accession number GSE5550. To ensure the normality of data, the expression intensity measured by each probe is log transformed and normalized across the samples. For probes concerned about the same gene, </w:t>
      </w:r>
      <w:r>
        <w:rPr>
          <w:rFonts w:ascii="Times New Roman" w:hAnsi="Times New Roman" w:cs="Times New Roman"/>
          <w:sz w:val="24"/>
          <w:szCs w:val="24"/>
        </w:rPr>
        <w:t>average</w:t>
      </w:r>
      <w:r>
        <w:rPr>
          <w:rFonts w:ascii="Times New Roman" w:hAnsi="Times New Roman" w:cs="Times New Roman" w:hint="eastAsia"/>
          <w:sz w:val="24"/>
          <w:szCs w:val="24"/>
        </w:rPr>
        <w:t xml:space="preserve"> intensity value was taken to represent the expression intensity of that particular gene. Two expression matrices of dimensions 8537</w:t>
      </w:r>
      <w:r w:rsidR="00B943BD">
        <w:rPr>
          <w:rFonts w:ascii="Times New Roman" w:hAnsi="Times New Roman" w:cs="Times New Roman"/>
          <w:sz w:val="24"/>
          <w:szCs w:val="24"/>
        </w:rPr>
        <w:t>×</w:t>
      </w:r>
      <w:r>
        <w:rPr>
          <w:rFonts w:ascii="Times New Roman" w:hAnsi="Times New Roman" w:cs="Times New Roman" w:hint="eastAsia"/>
          <w:sz w:val="24"/>
          <w:szCs w:val="24"/>
        </w:rPr>
        <w:t>9 and 8537</w:t>
      </w:r>
      <w:r w:rsidR="00B943BD">
        <w:rPr>
          <w:rFonts w:ascii="Times New Roman" w:hAnsi="Times New Roman" w:cs="Times New Roman"/>
          <w:sz w:val="24"/>
          <w:szCs w:val="24"/>
        </w:rPr>
        <w:t>×</w:t>
      </w:r>
      <w:r>
        <w:rPr>
          <w:rFonts w:ascii="Times New Roman" w:hAnsi="Times New Roman" w:cs="Times New Roman" w:hint="eastAsia"/>
          <w:sz w:val="24"/>
          <w:szCs w:val="24"/>
        </w:rPr>
        <w:t>8 were formulated for neoplastic and normal states respectively based on the dataset. Each row of the expression matrix represents the relative expression intensities of a gene across all the samples of the same state while each column represents that of 8537 genes in a particular sample.</w:t>
      </w:r>
    </w:p>
    <w:p w:rsidR="00781F62" w:rsidRPr="0080234A" w:rsidRDefault="00781F62" w:rsidP="007262A9">
      <w:pPr>
        <w:ind w:firstLineChars="100" w:firstLine="240"/>
        <w:rPr>
          <w:rFonts w:ascii="Times New Roman" w:hAnsi="Times New Roman" w:cs="Times New Roman"/>
          <w:sz w:val="24"/>
          <w:szCs w:val="24"/>
        </w:rPr>
      </w:pPr>
    </w:p>
    <w:p w:rsidR="00A822B7" w:rsidRPr="00554F21" w:rsidRDefault="00A822B7" w:rsidP="00A822B7">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hint="eastAsia"/>
          <w:sz w:val="24"/>
          <w:szCs w:val="24"/>
        </w:rPr>
        <w:t>Relationship between</w:t>
      </w:r>
      <w:r>
        <w:rPr>
          <w:rFonts w:ascii="Times New Roman" w:hAnsi="Times New Roman" w:cs="Times New Roman"/>
          <w:sz w:val="24"/>
          <w:szCs w:val="24"/>
        </w:rPr>
        <w:t xml:space="preserve"> </w:t>
      </w:r>
      <w:r w:rsidRPr="00554F21">
        <w:rPr>
          <w:rFonts w:ascii="Times New Roman" w:hAnsi="Times New Roman" w:cs="Times New Roman"/>
          <w:sz w:val="24"/>
          <w:szCs w:val="24"/>
        </w:rPr>
        <w:t xml:space="preserve">co-expression structures </w:t>
      </w:r>
      <w:r>
        <w:rPr>
          <w:rFonts w:ascii="Times New Roman" w:hAnsi="Times New Roman" w:cs="Times New Roman" w:hint="eastAsia"/>
          <w:sz w:val="24"/>
          <w:szCs w:val="24"/>
        </w:rPr>
        <w:t xml:space="preserve">and </w:t>
      </w:r>
      <w:r>
        <w:rPr>
          <w:rFonts w:ascii="Times New Roman" w:hAnsi="Times New Roman" w:cs="Times New Roman"/>
          <w:sz w:val="24"/>
          <w:szCs w:val="24"/>
        </w:rPr>
        <w:t>galaxy</w:t>
      </w:r>
    </w:p>
    <w:p w:rsidR="00A822B7" w:rsidRPr="00884853" w:rsidRDefault="00A822B7" w:rsidP="00554F21">
      <w:pPr>
        <w:ind w:firstLine="420"/>
        <w:rPr>
          <w:rFonts w:ascii="Times New Roman" w:hAnsi="Times New Roman" w:cs="Times New Roman"/>
          <w:sz w:val="24"/>
          <w:szCs w:val="24"/>
        </w:rPr>
      </w:pPr>
    </w:p>
    <w:p w:rsidR="008A26A8" w:rsidRDefault="0068337B" w:rsidP="00554F21">
      <w:pPr>
        <w:ind w:firstLine="420"/>
        <w:rPr>
          <w:rFonts w:ascii="Times New Roman" w:hAnsi="Times New Roman" w:cs="Times New Roman"/>
          <w:sz w:val="24"/>
          <w:szCs w:val="24"/>
        </w:rPr>
      </w:pPr>
      <w:r w:rsidRPr="00CC7E95">
        <w:rPr>
          <w:rFonts w:ascii="Times New Roman" w:hAnsi="Times New Roman" w:cs="Times New Roman"/>
          <w:sz w:val="24"/>
          <w:szCs w:val="24"/>
        </w:rPr>
        <w:t>The co-expression structure is</w:t>
      </w:r>
      <w:r>
        <w:rPr>
          <w:rFonts w:ascii="Times New Roman" w:hAnsi="Times New Roman" w:cs="Times New Roman" w:hint="eastAsia"/>
          <w:sz w:val="24"/>
          <w:szCs w:val="24"/>
        </w:rPr>
        <w:t xml:space="preserve"> defined as</w:t>
      </w:r>
      <w:r w:rsidRPr="00CC7E95">
        <w:rPr>
          <w:rFonts w:ascii="Times New Roman" w:hAnsi="Times New Roman" w:cs="Times New Roman"/>
          <w:sz w:val="24"/>
          <w:szCs w:val="24"/>
        </w:rPr>
        <w:t xml:space="preserve"> the distribution of co-expression levels of a state. The x-axis represents the co-expression levels ranging from </w:t>
      </w:r>
      <w:r w:rsidR="00440D8E">
        <w:rPr>
          <w:rFonts w:ascii="Times New Roman" w:hAnsi="Times New Roman" w:cs="Times New Roman" w:hint="eastAsia"/>
          <w:sz w:val="24"/>
          <w:szCs w:val="24"/>
        </w:rPr>
        <w:t>0</w:t>
      </w:r>
      <w:r w:rsidRPr="00CC7E95">
        <w:rPr>
          <w:rFonts w:ascii="Times New Roman" w:hAnsi="Times New Roman" w:cs="Times New Roman"/>
          <w:sz w:val="24"/>
          <w:szCs w:val="24"/>
        </w:rPr>
        <w:t xml:space="preserve"> to 1 and the y-axis represents the densities of gene pairs co-expressed at these levels.</w:t>
      </w:r>
      <w:r w:rsidR="00440D8E">
        <w:rPr>
          <w:rFonts w:ascii="Times New Roman" w:hAnsi="Times New Roman" w:cs="Times New Roman" w:hint="eastAsia"/>
          <w:sz w:val="24"/>
          <w:szCs w:val="24"/>
        </w:rPr>
        <w:t xml:space="preserve"> Figure </w:t>
      </w:r>
      <w:r w:rsidR="00AD2AD1">
        <w:rPr>
          <w:rFonts w:ascii="Times New Roman" w:hAnsi="Times New Roman" w:cs="Times New Roman"/>
          <w:sz w:val="24"/>
          <w:szCs w:val="24"/>
        </w:rPr>
        <w:t>7</w:t>
      </w:r>
      <w:r w:rsidR="00440D8E">
        <w:rPr>
          <w:rFonts w:ascii="Times New Roman" w:hAnsi="Times New Roman" w:cs="Times New Roman" w:hint="eastAsia"/>
          <w:sz w:val="24"/>
          <w:szCs w:val="24"/>
        </w:rPr>
        <w:t xml:space="preserve"> shows a hypothetical example of two co-expression structures</w:t>
      </w:r>
      <w:r w:rsidR="00893749">
        <w:rPr>
          <w:rFonts w:ascii="Times New Roman" w:hAnsi="Times New Roman" w:cs="Times New Roman" w:hint="eastAsia"/>
          <w:sz w:val="24"/>
          <w:szCs w:val="24"/>
        </w:rPr>
        <w:t xml:space="preserve"> whose densities have a breakeven point at |r|=</w:t>
      </w:r>
      <w:r w:rsidR="004E2BD9">
        <w:rPr>
          <w:rFonts w:ascii="Times New Roman" w:hAnsi="Times New Roman" w:cs="Times New Roman"/>
          <w:sz w:val="24"/>
          <w:szCs w:val="24"/>
        </w:rPr>
        <w:t>Ĉ</w:t>
      </w:r>
      <w:r w:rsidR="00440D8E">
        <w:rPr>
          <w:rFonts w:ascii="Times New Roman" w:hAnsi="Times New Roman" w:cs="Times New Roman" w:hint="eastAsia"/>
          <w:sz w:val="24"/>
          <w:szCs w:val="24"/>
        </w:rPr>
        <w:t xml:space="preserve">. The area of </w:t>
      </w:r>
      <w:r w:rsidR="00874AA5">
        <w:rPr>
          <w:rFonts w:ascii="Times New Roman" w:hAnsi="Times New Roman" w:cs="Times New Roman" w:hint="eastAsia"/>
          <w:sz w:val="24"/>
          <w:szCs w:val="24"/>
        </w:rPr>
        <w:t xml:space="preserve">the </w:t>
      </w:r>
      <w:r w:rsidR="00440D8E">
        <w:rPr>
          <w:rFonts w:ascii="Times New Roman" w:hAnsi="Times New Roman" w:cs="Times New Roman" w:hint="eastAsia"/>
          <w:sz w:val="24"/>
          <w:szCs w:val="24"/>
        </w:rPr>
        <w:t>shaded region represents the maximum deviation, D, between the cumulative distribution functions. The value of D can also be expressed in terms of gene pair counts, as given by the following equation.</w:t>
      </w:r>
    </w:p>
    <w:tbl>
      <w:tblPr>
        <w:tblW w:w="0" w:type="auto"/>
        <w:tblCellMar>
          <w:left w:w="70" w:type="dxa"/>
          <w:right w:w="70" w:type="dxa"/>
        </w:tblCellMar>
        <w:tblLook w:val="0000" w:firstRow="0" w:lastRow="0" w:firstColumn="0" w:lastColumn="0" w:noHBand="0" w:noVBand="0"/>
      </w:tblPr>
      <w:tblGrid>
        <w:gridCol w:w="8551"/>
        <w:gridCol w:w="615"/>
      </w:tblGrid>
      <w:tr w:rsidR="001F24E3" w:rsidRPr="00CC7E95" w:rsidTr="00A16EFF">
        <w:tc>
          <w:tcPr>
            <w:tcW w:w="8551" w:type="dxa"/>
          </w:tcPr>
          <w:p w:rsidR="00440D8E" w:rsidRPr="00CC7E95" w:rsidRDefault="002762E1" w:rsidP="001F24E3">
            <w:pPr>
              <w:spacing w:before="120" w:after="120"/>
              <w:ind w:left="709"/>
              <w:rPr>
                <w:rFonts w:ascii="Times New Roman" w:hAnsi="Times New Roman" w:cs="Times New Roman"/>
                <w:snapToGrid w:val="0"/>
                <w:sz w:val="24"/>
                <w:szCs w:val="24"/>
              </w:rPr>
            </w:pPr>
            <m:oMathPara>
              <m:oMath>
                <m:func>
                  <m:funcPr>
                    <m:ctrlPr>
                      <w:rPr>
                        <w:rFonts w:ascii="Cambria Math" w:hAnsi="Cambria Math" w:cs="Times New Roman"/>
                        <w:i/>
                        <w:snapToGrid w:val="0"/>
                        <w:sz w:val="24"/>
                        <w:szCs w:val="24"/>
                      </w:rPr>
                    </m:ctrlPr>
                  </m:funcPr>
                  <m:fName>
                    <m:r>
                      <m:rPr>
                        <m:sty m:val="p"/>
                      </m:rPr>
                      <w:rPr>
                        <w:rFonts w:ascii="Cambria Math" w:hAnsi="Cambria Math" w:cs="Times New Roman"/>
                        <w:snapToGrid w:val="0"/>
                        <w:sz w:val="24"/>
                        <w:szCs w:val="24"/>
                      </w:rPr>
                      <m:t>D</m:t>
                    </m:r>
                  </m:fName>
                  <m:e>
                    <m:r>
                      <w:rPr>
                        <w:rFonts w:ascii="Cambria Math" w:hAnsi="Cambria Math" w:cs="Times New Roman"/>
                        <w:snapToGrid w:val="0"/>
                        <w:sz w:val="24"/>
                        <w:szCs w:val="24"/>
                      </w:rPr>
                      <m:t>=</m:t>
                    </m:r>
                    <m:f>
                      <m:fPr>
                        <m:ctrlPr>
                          <w:rPr>
                            <w:rFonts w:ascii="Cambria Math" w:hAnsi="Cambria Math" w:cs="Times New Roman"/>
                            <w:i/>
                            <w:snapToGrid w:val="0"/>
                            <w:sz w:val="24"/>
                            <w:szCs w:val="24"/>
                          </w:rPr>
                        </m:ctrlPr>
                      </m:fPr>
                      <m:num>
                        <m:d>
                          <m:dPr>
                            <m:begChr m:val="|"/>
                            <m:endChr m:val="|"/>
                            <m:ctrlPr>
                              <w:rPr>
                                <w:rFonts w:ascii="Cambria Math" w:hAnsi="Cambria Math" w:cs="Times New Roman"/>
                                <w:i/>
                                <w:snapToGrid w:val="0"/>
                                <w:sz w:val="24"/>
                                <w:szCs w:val="24"/>
                              </w:rPr>
                            </m:ctrlPr>
                          </m:dPr>
                          <m:e>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s,d</m:t>
                                </m:r>
                              </m:sub>
                            </m:sSub>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s,n</m:t>
                                </m:r>
                              </m:sub>
                            </m:sSub>
                          </m:e>
                        </m:d>
                      </m:num>
                      <m:den>
                        <m:r>
                          <w:rPr>
                            <w:rFonts w:ascii="Cambria Math" w:hAnsi="Cambria Math" w:cs="Times New Roman"/>
                            <w:snapToGrid w:val="0"/>
                            <w:sz w:val="24"/>
                            <w:szCs w:val="24"/>
                          </w:rPr>
                          <m:t>Q</m:t>
                        </m:r>
                      </m:den>
                    </m:f>
                    <m:r>
                      <w:rPr>
                        <w:rFonts w:ascii="Cambria Math" w:hAnsi="Cambria Math" w:cs="Times New Roman"/>
                        <w:snapToGrid w:val="0"/>
                        <w:sz w:val="24"/>
                        <w:szCs w:val="24"/>
                      </w:rPr>
                      <m:t>=</m:t>
                    </m:r>
                    <m:f>
                      <m:fPr>
                        <m:ctrlPr>
                          <w:rPr>
                            <w:rFonts w:ascii="Cambria Math" w:hAnsi="Cambria Math" w:cs="Times New Roman"/>
                            <w:i/>
                            <w:snapToGrid w:val="0"/>
                            <w:sz w:val="24"/>
                            <w:szCs w:val="24"/>
                          </w:rPr>
                        </m:ctrlPr>
                      </m:fPr>
                      <m:num>
                        <m:d>
                          <m:dPr>
                            <m:begChr m:val="|"/>
                            <m:endChr m:val="|"/>
                            <m:ctrlPr>
                              <w:rPr>
                                <w:rFonts w:ascii="Cambria Math" w:hAnsi="Cambria Math" w:cs="Times New Roman"/>
                                <w:i/>
                                <w:snapToGrid w:val="0"/>
                                <w:sz w:val="24"/>
                                <w:szCs w:val="24"/>
                              </w:rPr>
                            </m:ctrlPr>
                          </m:dPr>
                          <m:e>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w,d</m:t>
                                </m:r>
                              </m:sub>
                            </m:sSub>
                            <m:r>
                              <w:rPr>
                                <w:rFonts w:ascii="Cambria Math" w:hAnsi="Cambria Math" w:cs="Times New Roman"/>
                                <w:snapToGrid w:val="0"/>
                                <w:sz w:val="24"/>
                                <w:szCs w:val="24"/>
                              </w:rPr>
                              <m:t>-</m:t>
                            </m:r>
                            <m:sSub>
                              <m:sSubPr>
                                <m:ctrlPr>
                                  <w:rPr>
                                    <w:rFonts w:ascii="Cambria Math" w:hAnsi="Cambria Math" w:cs="Times New Roman"/>
                                    <w:i/>
                                    <w:snapToGrid w:val="0"/>
                                    <w:sz w:val="24"/>
                                    <w:szCs w:val="24"/>
                                  </w:rPr>
                                </m:ctrlPr>
                              </m:sSubPr>
                              <m:e>
                                <m:r>
                                  <w:rPr>
                                    <w:rFonts w:ascii="Cambria Math" w:hAnsi="Cambria Math" w:cs="Times New Roman"/>
                                    <w:snapToGrid w:val="0"/>
                                    <w:sz w:val="24"/>
                                    <w:szCs w:val="24"/>
                                  </w:rPr>
                                  <m:t>Q</m:t>
                                </m:r>
                              </m:e>
                              <m:sub>
                                <m:r>
                                  <w:rPr>
                                    <w:rFonts w:ascii="Cambria Math" w:hAnsi="Cambria Math" w:cs="Times New Roman"/>
                                    <w:snapToGrid w:val="0"/>
                                    <w:sz w:val="24"/>
                                    <w:szCs w:val="24"/>
                                  </w:rPr>
                                  <m:t>w,n</m:t>
                                </m:r>
                              </m:sub>
                            </m:sSub>
                          </m:e>
                        </m:d>
                      </m:num>
                      <m:den>
                        <m:r>
                          <w:rPr>
                            <w:rFonts w:ascii="Cambria Math" w:hAnsi="Cambria Math" w:cs="Times New Roman"/>
                            <w:snapToGrid w:val="0"/>
                            <w:sz w:val="24"/>
                            <w:szCs w:val="24"/>
                          </w:rPr>
                          <m:t>Q</m:t>
                        </m:r>
                      </m:den>
                    </m:f>
                  </m:e>
                </m:func>
              </m:oMath>
            </m:oMathPara>
          </w:p>
        </w:tc>
        <w:tc>
          <w:tcPr>
            <w:tcW w:w="615" w:type="dxa"/>
            <w:vAlign w:val="center"/>
          </w:tcPr>
          <w:p w:rsidR="00440D8E" w:rsidRPr="00CC7E95" w:rsidRDefault="00440D8E" w:rsidP="003C6D4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sidR="000C346E">
              <w:rPr>
                <w:rFonts w:ascii="Times New Roman" w:hAnsi="Times New Roman" w:cs="Times New Roman"/>
                <w:sz w:val="24"/>
                <w:szCs w:val="24"/>
              </w:rPr>
              <w:t>10</w:t>
            </w:r>
            <w:r w:rsidRPr="00CC7E95">
              <w:rPr>
                <w:rFonts w:ascii="Times New Roman" w:hAnsi="Times New Roman" w:cs="Times New Roman"/>
                <w:sz w:val="24"/>
                <w:szCs w:val="24"/>
              </w:rPr>
              <w:t xml:space="preserve">) </w:t>
            </w:r>
          </w:p>
        </w:tc>
      </w:tr>
    </w:tbl>
    <w:p w:rsidR="00440D8E" w:rsidRDefault="009A4525" w:rsidP="00440D8E">
      <w:pPr>
        <w:rPr>
          <w:rFonts w:ascii="Times New Roman" w:hAnsi="Times New Roman" w:cs="Times New Roman"/>
          <w:sz w:val="24"/>
          <w:szCs w:val="24"/>
        </w:rPr>
      </w:pPr>
      <w:proofErr w:type="gramStart"/>
      <w:r>
        <w:rPr>
          <w:rFonts w:ascii="Times New Roman" w:hAnsi="Times New Roman" w:cs="Times New Roman" w:hint="eastAsia"/>
          <w:sz w:val="24"/>
          <w:szCs w:val="24"/>
        </w:rPr>
        <w:t>where</w:t>
      </w:r>
      <w:proofErr w:type="gramEnd"/>
      <w:r>
        <w:rPr>
          <w:rFonts w:ascii="Times New Roman" w:hAnsi="Times New Roman" w:cs="Times New Roman" w:hint="eastAsia"/>
          <w:sz w:val="24"/>
          <w:szCs w:val="24"/>
        </w:rPr>
        <w:t xml:space="preserve"> Q =</w:t>
      </w:r>
      <w:r w:rsidRPr="009A4525">
        <w:rPr>
          <w:rFonts w:ascii="Times New Roman" w:hAnsi="Times New Roman" w:cs="Times New Roman" w:hint="eastAsia"/>
          <w:sz w:val="24"/>
          <w:szCs w:val="24"/>
        </w:rPr>
        <w:t xml:space="preserve"> </w:t>
      </w: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s,d</w:t>
      </w:r>
      <w:proofErr w:type="spellEnd"/>
      <w:r>
        <w:rPr>
          <w:rFonts w:ascii="Times New Roman" w:hAnsi="Times New Roman" w:cs="Times New Roman" w:hint="eastAsia"/>
          <w:sz w:val="24"/>
          <w:szCs w:val="24"/>
        </w:rPr>
        <w:t xml:space="preserve"> + </w:t>
      </w:r>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,d</w:t>
      </w:r>
      <w:proofErr w:type="spellEnd"/>
      <w:r>
        <w:rPr>
          <w:rFonts w:ascii="Times New Roman" w:hAnsi="Times New Roman" w:cs="Times New Roman" w:hint="eastAsia"/>
          <w:sz w:val="24"/>
          <w:szCs w:val="24"/>
        </w:rPr>
        <w:t xml:space="preserve"> =</w:t>
      </w:r>
      <w:r w:rsidRPr="009A4525">
        <w:rPr>
          <w:rFonts w:ascii="Times New Roman" w:hAnsi="Times New Roman" w:cs="Times New Roman" w:hint="eastAsia"/>
          <w:sz w:val="24"/>
          <w:szCs w:val="24"/>
        </w:rPr>
        <w:t xml:space="preserve"> </w:t>
      </w:r>
      <w:proofErr w:type="spellStart"/>
      <w:r>
        <w:rPr>
          <w:rFonts w:ascii="Times New Roman" w:hAnsi="Times New Roman" w:cs="Times New Roman" w:hint="eastAsia"/>
          <w:sz w:val="24"/>
          <w:szCs w:val="24"/>
        </w:rPr>
        <w:t>Q</w:t>
      </w:r>
      <w:r w:rsidRPr="008A26A8">
        <w:rPr>
          <w:rFonts w:ascii="Times New Roman" w:hAnsi="Times New Roman" w:cs="Times New Roman" w:hint="eastAsia"/>
          <w:sz w:val="24"/>
          <w:szCs w:val="24"/>
          <w:vertAlign w:val="subscript"/>
        </w:rPr>
        <w:t>s,</w:t>
      </w:r>
      <w:r>
        <w:rPr>
          <w:rFonts w:ascii="Times New Roman" w:hAnsi="Times New Roman" w:cs="Times New Roman" w:hint="eastAsia"/>
          <w:sz w:val="24"/>
          <w:szCs w:val="24"/>
          <w:vertAlign w:val="subscript"/>
        </w:rPr>
        <w:t>n</w:t>
      </w:r>
      <w:proofErr w:type="spellEnd"/>
      <w:r>
        <w:rPr>
          <w:rFonts w:ascii="Times New Roman" w:hAnsi="Times New Roman" w:cs="Times New Roman" w:hint="eastAsia"/>
          <w:sz w:val="24"/>
          <w:szCs w:val="24"/>
        </w:rPr>
        <w:t xml:space="preserve"> +</w:t>
      </w:r>
      <w:r w:rsidRPr="009A4525">
        <w:rPr>
          <w:rFonts w:ascii="Times New Roman" w:hAnsi="Times New Roman" w:cs="Times New Roman" w:hint="eastAsia"/>
          <w:sz w:val="24"/>
          <w:szCs w:val="24"/>
        </w:rPr>
        <w:t xml:space="preserve"> </w:t>
      </w:r>
      <w:proofErr w:type="spellStart"/>
      <w:r>
        <w:rPr>
          <w:rFonts w:ascii="Times New Roman" w:hAnsi="Times New Roman" w:cs="Times New Roman" w:hint="eastAsia"/>
          <w:sz w:val="24"/>
          <w:szCs w:val="24"/>
        </w:rPr>
        <w:t>Q</w:t>
      </w:r>
      <w:r>
        <w:rPr>
          <w:rFonts w:ascii="Times New Roman" w:hAnsi="Times New Roman" w:cs="Times New Roman" w:hint="eastAsia"/>
          <w:sz w:val="24"/>
          <w:szCs w:val="24"/>
          <w:vertAlign w:val="subscript"/>
        </w:rPr>
        <w:t>w</w:t>
      </w:r>
      <w:r w:rsidRPr="008A26A8">
        <w:rPr>
          <w:rFonts w:ascii="Times New Roman" w:hAnsi="Times New Roman" w:cs="Times New Roman" w:hint="eastAsia"/>
          <w:sz w:val="24"/>
          <w:szCs w:val="24"/>
          <w:vertAlign w:val="subscript"/>
        </w:rPr>
        <w:t>,</w:t>
      </w:r>
      <w:r>
        <w:rPr>
          <w:rFonts w:ascii="Times New Roman" w:hAnsi="Times New Roman" w:cs="Times New Roman" w:hint="eastAsia"/>
          <w:sz w:val="24"/>
          <w:szCs w:val="24"/>
          <w:vertAlign w:val="subscript"/>
        </w:rPr>
        <w:t>n</w:t>
      </w:r>
      <w:proofErr w:type="spellEnd"/>
      <w:r>
        <w:rPr>
          <w:rFonts w:ascii="Times New Roman" w:hAnsi="Times New Roman" w:cs="Times New Roman" w:hint="eastAsia"/>
          <w:sz w:val="24"/>
          <w:szCs w:val="24"/>
        </w:rPr>
        <w:t xml:space="preserve"> denotes the total number of gene pairs.</w:t>
      </w:r>
      <w:r w:rsidR="00886392">
        <w:rPr>
          <w:rFonts w:ascii="Times New Roman" w:hAnsi="Times New Roman" w:cs="Times New Roman" w:hint="eastAsia"/>
          <w:sz w:val="24"/>
          <w:szCs w:val="24"/>
        </w:rPr>
        <w:t xml:space="preserve"> The value of D ranges from 0 to 1 and measures the difference between two co-expression structures. </w:t>
      </w:r>
      <w:r w:rsidR="00546570">
        <w:rPr>
          <w:rFonts w:ascii="Times New Roman" w:hAnsi="Times New Roman" w:cs="Times New Roman" w:hint="eastAsia"/>
          <w:sz w:val="24"/>
          <w:szCs w:val="24"/>
        </w:rPr>
        <w:t xml:space="preserve">The </w:t>
      </w:r>
      <w:r w:rsidR="00886392">
        <w:rPr>
          <w:rFonts w:ascii="Times New Roman" w:hAnsi="Times New Roman" w:cs="Times New Roman" w:hint="eastAsia"/>
          <w:sz w:val="24"/>
          <w:szCs w:val="24"/>
        </w:rPr>
        <w:t xml:space="preserve">value of D </w:t>
      </w:r>
      <w:r w:rsidR="00546570">
        <w:rPr>
          <w:rFonts w:ascii="Times New Roman" w:hAnsi="Times New Roman" w:cs="Times New Roman" w:hint="eastAsia"/>
          <w:sz w:val="24"/>
          <w:szCs w:val="24"/>
        </w:rPr>
        <w:t>becomes zero when two</w:t>
      </w:r>
      <w:r w:rsidR="00886392">
        <w:rPr>
          <w:rFonts w:ascii="Times New Roman" w:hAnsi="Times New Roman" w:cs="Times New Roman" w:hint="eastAsia"/>
          <w:sz w:val="24"/>
          <w:szCs w:val="24"/>
        </w:rPr>
        <w:t xml:space="preserve"> co-expression structures are identical. </w:t>
      </w:r>
      <w:r w:rsidR="0065242F">
        <w:rPr>
          <w:rFonts w:ascii="Times New Roman" w:hAnsi="Times New Roman" w:cs="Times New Roman" w:hint="eastAsia"/>
          <w:sz w:val="24"/>
          <w:szCs w:val="24"/>
        </w:rPr>
        <w:t xml:space="preserve">A D-value significantly different from zero indicates </w:t>
      </w:r>
      <w:r w:rsidR="00537EF5">
        <w:rPr>
          <w:rFonts w:ascii="Times New Roman" w:hAnsi="Times New Roman" w:cs="Times New Roman" w:hint="eastAsia"/>
          <w:sz w:val="24"/>
          <w:szCs w:val="24"/>
        </w:rPr>
        <w:t xml:space="preserve">a </w:t>
      </w:r>
      <w:r w:rsidR="0065242F">
        <w:rPr>
          <w:rFonts w:ascii="Times New Roman" w:hAnsi="Times New Roman" w:cs="Times New Roman" w:hint="eastAsia"/>
          <w:sz w:val="24"/>
          <w:szCs w:val="24"/>
        </w:rPr>
        <w:t>structural difference in co-expression</w:t>
      </w:r>
      <w:r w:rsidR="00537EF5">
        <w:rPr>
          <w:rFonts w:ascii="Times New Roman" w:hAnsi="Times New Roman" w:cs="Times New Roman" w:hint="eastAsia"/>
          <w:sz w:val="24"/>
          <w:szCs w:val="24"/>
        </w:rPr>
        <w:t xml:space="preserve"> between the normal and neoplastic states</w:t>
      </w:r>
      <w:r w:rsidR="0065242F">
        <w:rPr>
          <w:rFonts w:ascii="Times New Roman" w:hAnsi="Times New Roman" w:cs="Times New Roman" w:hint="eastAsia"/>
          <w:sz w:val="24"/>
          <w:szCs w:val="24"/>
        </w:rPr>
        <w:t>.</w:t>
      </w:r>
    </w:p>
    <w:p w:rsidR="00330228" w:rsidRDefault="00330228" w:rsidP="00330228">
      <w:pPr>
        <w:rPr>
          <w:rFonts w:ascii="Times New Roman" w:hAnsi="Times New Roman" w:cs="Times New Roman"/>
          <w:sz w:val="24"/>
          <w:szCs w:val="24"/>
        </w:rPr>
      </w:pPr>
    </w:p>
    <w:p w:rsidR="00330228" w:rsidRDefault="00330228" w:rsidP="00330228">
      <w:pPr>
        <w:rPr>
          <w:rFonts w:ascii="Times New Roman" w:hAnsi="Times New Roman" w:cs="Times New Roman"/>
          <w:sz w:val="24"/>
          <w:szCs w:val="24"/>
        </w:rPr>
      </w:pPr>
      <w:r w:rsidRPr="00330228">
        <w:rPr>
          <w:rFonts w:ascii="Times New Roman" w:hAnsi="Times New Roman" w:cs="Times New Roman"/>
          <w:noProof/>
          <w:sz w:val="24"/>
          <w:szCs w:val="24"/>
          <w:lang w:eastAsia="zh-TW"/>
        </w:rPr>
        <w:lastRenderedPageBreak/>
        <mc:AlternateContent>
          <mc:Choice Requires="wps">
            <w:drawing>
              <wp:anchor distT="0" distB="0" distL="114300" distR="114300" simplePos="0" relativeHeight="251673600" behindDoc="0" locked="0" layoutInCell="1" allowOverlap="1" wp14:anchorId="7FC8047C" wp14:editId="37610009">
                <wp:simplePos x="0" y="0"/>
                <wp:positionH relativeFrom="column">
                  <wp:posOffset>3248025</wp:posOffset>
                </wp:positionH>
                <wp:positionV relativeFrom="paragraph">
                  <wp:posOffset>1083945</wp:posOffset>
                </wp:positionV>
                <wp:extent cx="1313180" cy="401955"/>
                <wp:effectExtent l="0" t="0" r="0" b="0"/>
                <wp:wrapNone/>
                <wp:docPr id="20" name="TextBox 13"/>
                <wp:cNvGraphicFramePr/>
                <a:graphic xmlns:a="http://schemas.openxmlformats.org/drawingml/2006/main">
                  <a:graphicData uri="http://schemas.microsoft.com/office/word/2010/wordprocessingShape">
                    <wps:wsp>
                      <wps:cNvSpPr txBox="1"/>
                      <wps:spPr>
                        <a:xfrm>
                          <a:off x="0" y="0"/>
                          <a:ext cx="1313180" cy="401955"/>
                        </a:xfrm>
                        <a:prstGeom prst="rect">
                          <a:avLst/>
                        </a:prstGeom>
                        <a:noFill/>
                      </wps:spPr>
                      <wps:txbx>
                        <w:txbxContent>
                          <w:p w:rsidR="00082476" w:rsidRDefault="00082476" w:rsidP="00330228">
                            <w:pPr>
                              <w:pStyle w:val="NormalWeb"/>
                              <w:spacing w:before="0" w:beforeAutospacing="0" w:after="0" w:afterAutospacing="0"/>
                              <w:ind w:firstLine="640"/>
                              <w:textAlignment w:val="baseline"/>
                            </w:pPr>
                            <w:r>
                              <w:rPr>
                                <w:rFonts w:eastAsia="SimSun" w:cstheme="minorBidi"/>
                                <w:color w:val="000000"/>
                                <w:kern w:val="24"/>
                                <w:sz w:val="32"/>
                                <w:szCs w:val="32"/>
                              </w:rPr>
                              <w:t>D-value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Box 13" o:spid="_x0000_s1026" type="#_x0000_t202" style="position:absolute;left:0;text-align:left;margin-left:255.75pt;margin-top:85.35pt;width:103.4pt;height:31.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" filled="f" stroked="f">
                <v:textbox>
                  <w:txbxContent>
                    <w:p w:rsidR="00082476" w:rsidRDefault="00082476" w:rsidP="00330228">
                      <w:pPr>
                        <w:pStyle w:val="NormalWeb"/>
                        <w:spacing w:before="0" w:beforeAutospacing="0" w:after="0" w:afterAutospacing="0"/>
                        <w:ind w:firstLine="640"/>
                        <w:textAlignment w:val="baseline"/>
                      </w:pPr>
                      <w:r>
                        <w:rPr>
                          <w:rFonts w:eastAsia="SimSun" w:cstheme="minorBidi"/>
                          <w:color w:val="000000"/>
                          <w:kern w:val="24"/>
                          <w:sz w:val="32"/>
                          <w:szCs w:val="32"/>
                        </w:rPr>
                        <w:t>D-value</w:t>
                      </w:r>
                    </w:p>
                  </w:txbxContent>
                </v:textbox>
              </v:shape>
            </w:pict>
          </mc:Fallback>
        </mc:AlternateContent>
      </w:r>
      <w:r w:rsidRPr="00330228">
        <w:rPr>
          <w:rFonts w:ascii="Times New Roman" w:hAnsi="Times New Roman" w:cs="Times New Roman"/>
          <w:noProof/>
          <w:sz w:val="24"/>
          <w:szCs w:val="24"/>
          <w:lang w:eastAsia="zh-TW"/>
        </w:rPr>
        <mc:AlternateContent>
          <mc:Choice Requires="wps">
            <w:drawing>
              <wp:anchor distT="0" distB="0" distL="114300" distR="114300" simplePos="0" relativeHeight="251672576" behindDoc="0" locked="0" layoutInCell="1" allowOverlap="1" wp14:anchorId="1F4B1DD5" wp14:editId="1FC42F93">
                <wp:simplePos x="0" y="0"/>
                <wp:positionH relativeFrom="column">
                  <wp:posOffset>3667125</wp:posOffset>
                </wp:positionH>
                <wp:positionV relativeFrom="paragraph">
                  <wp:posOffset>1481455</wp:posOffset>
                </wp:positionV>
                <wp:extent cx="385445" cy="559435"/>
                <wp:effectExtent l="38100" t="19050" r="33655" b="50165"/>
                <wp:wrapNone/>
                <wp:docPr id="18" name="Straight Arrow Connector 17"/>
                <wp:cNvGraphicFramePr/>
                <a:graphic xmlns:a="http://schemas.openxmlformats.org/drawingml/2006/main">
                  <a:graphicData uri="http://schemas.microsoft.com/office/word/2010/wordprocessingShape">
                    <wps:wsp>
                      <wps:cNvCnPr/>
                      <wps:spPr bwMode="auto">
                        <a:xfrm flipH="1">
                          <a:off x="0" y="0"/>
                          <a:ext cx="385445" cy="559435"/>
                        </a:xfrm>
                        <a:prstGeom prst="straightConnector1">
                          <a:avLst/>
                        </a:prstGeom>
                        <a:solidFill>
                          <a:schemeClr val="accent1"/>
                        </a:solidFill>
                        <a:ln w="38100" cap="flat" cmpd="sng" algn="ctr">
                          <a:solidFill>
                            <a:schemeClr val="tx1"/>
                          </a:solidFill>
                          <a:prstDash val="solid"/>
                          <a:round/>
                          <a:headEnd type="none" w="med" len="med"/>
                          <a:tailEnd type="arrow"/>
                        </a:ln>
                        <a:effectLst/>
                      </wps:spPr>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7" o:spid="_x0000_s1026" type="#_x0000_t32" style="position:absolute;margin-left:288.75pt;margin-top:116.65pt;width:30.35pt;height:44.05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" filled="t" fillcolor="#4f81bd [3204]" strokecolor="black [3213]" strokeweight="3pt">
                <v:stroke endarrow="open"/>
              </v:shape>
            </w:pict>
          </mc:Fallback>
        </mc:AlternateContent>
      </w:r>
      <w:r>
        <w:rPr>
          <w:rFonts w:ascii="Times New Roman" w:hAnsi="Times New Roman" w:cs="Times New Roman"/>
          <w:noProof/>
          <w:sz w:val="24"/>
          <w:szCs w:val="24"/>
          <w:lang w:eastAsia="zh-TW"/>
        </w:rPr>
        <w:drawing>
          <wp:inline distT="0" distB="0" distL="0" distR="0" wp14:anchorId="4461E0E9" wp14:editId="79FE218F">
            <wp:extent cx="4981575" cy="34766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81575" cy="3476625"/>
                    </a:xfrm>
                    <a:prstGeom prst="rect">
                      <a:avLst/>
                    </a:prstGeom>
                    <a:noFill/>
                    <a:ln>
                      <a:noFill/>
                    </a:ln>
                  </pic:spPr>
                </pic:pic>
              </a:graphicData>
            </a:graphic>
          </wp:inline>
        </w:drawing>
      </w:r>
    </w:p>
    <w:p w:rsidR="008A26A8" w:rsidRDefault="00D04A51" w:rsidP="00ED5DA3">
      <w:pPr>
        <w:rPr>
          <w:rFonts w:ascii="Times New Roman" w:hAnsi="Times New Roman" w:cs="Times New Roman"/>
          <w:sz w:val="24"/>
          <w:szCs w:val="24"/>
        </w:rPr>
      </w:pPr>
      <w:proofErr w:type="gramStart"/>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7</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proofErr w:type="gramStart"/>
      <w:r w:rsidR="00ED5DA3">
        <w:rPr>
          <w:rFonts w:ascii="Times New Roman" w:hAnsi="Times New Roman" w:cs="Times New Roman" w:hint="eastAsia"/>
          <w:sz w:val="24"/>
          <w:szCs w:val="24"/>
        </w:rPr>
        <w:t>Two hypothetical co-expression structures of normal and neoplastic states.</w:t>
      </w:r>
      <w:proofErr w:type="gramEnd"/>
      <w:r w:rsidR="00ED5DA3">
        <w:rPr>
          <w:rFonts w:ascii="Times New Roman" w:hAnsi="Times New Roman" w:cs="Times New Roman" w:hint="eastAsia"/>
          <w:sz w:val="24"/>
          <w:szCs w:val="24"/>
        </w:rPr>
        <w:t xml:space="preserve"> The area of </w:t>
      </w:r>
      <w:r w:rsidR="00874AA5">
        <w:rPr>
          <w:rFonts w:ascii="Times New Roman" w:hAnsi="Times New Roman" w:cs="Times New Roman" w:hint="eastAsia"/>
          <w:sz w:val="24"/>
          <w:szCs w:val="24"/>
        </w:rPr>
        <w:t xml:space="preserve">the </w:t>
      </w:r>
      <w:r w:rsidR="00ED5DA3">
        <w:rPr>
          <w:rFonts w:ascii="Times New Roman" w:hAnsi="Times New Roman" w:cs="Times New Roman" w:hint="eastAsia"/>
          <w:sz w:val="24"/>
          <w:szCs w:val="24"/>
        </w:rPr>
        <w:t xml:space="preserve">shaded region </w:t>
      </w:r>
      <w:r w:rsidR="002F3A43">
        <w:rPr>
          <w:rFonts w:ascii="Times New Roman" w:hAnsi="Times New Roman" w:cs="Times New Roman" w:hint="eastAsia"/>
          <w:sz w:val="24"/>
          <w:szCs w:val="24"/>
        </w:rPr>
        <w:t>de</w:t>
      </w:r>
      <w:r w:rsidR="00893749">
        <w:rPr>
          <w:rFonts w:ascii="Times New Roman" w:hAnsi="Times New Roman" w:cs="Times New Roman" w:hint="eastAsia"/>
          <w:sz w:val="24"/>
          <w:szCs w:val="24"/>
        </w:rPr>
        <w:t xml:space="preserve">limited by </w:t>
      </w:r>
      <w:r w:rsidR="004E2BD9">
        <w:rPr>
          <w:rFonts w:ascii="Times New Roman" w:hAnsi="Times New Roman" w:cs="Times New Roman"/>
          <w:sz w:val="24"/>
          <w:szCs w:val="24"/>
        </w:rPr>
        <w:t>Ĉ</w:t>
      </w:r>
      <w:r w:rsidR="00893749">
        <w:rPr>
          <w:rFonts w:ascii="Times New Roman" w:hAnsi="Times New Roman" w:cs="Times New Roman" w:hint="eastAsia"/>
          <w:sz w:val="24"/>
          <w:szCs w:val="24"/>
        </w:rPr>
        <w:t xml:space="preserve"> </w:t>
      </w:r>
      <w:r w:rsidR="00ED5DA3">
        <w:rPr>
          <w:rFonts w:ascii="Times New Roman" w:hAnsi="Times New Roman" w:cs="Times New Roman" w:hint="eastAsia"/>
          <w:sz w:val="24"/>
          <w:szCs w:val="24"/>
        </w:rPr>
        <w:t>represents the D-value.</w:t>
      </w:r>
    </w:p>
    <w:p w:rsidR="00D04A51" w:rsidRDefault="00D04A51" w:rsidP="00554F21">
      <w:pPr>
        <w:ind w:firstLine="420"/>
        <w:rPr>
          <w:rFonts w:ascii="Times New Roman" w:hAnsi="Times New Roman" w:cs="Times New Roman"/>
          <w:sz w:val="24"/>
          <w:szCs w:val="24"/>
        </w:rPr>
      </w:pPr>
    </w:p>
    <w:p w:rsidR="00654145" w:rsidRPr="00CC7E95" w:rsidRDefault="002D0F3E" w:rsidP="00654145">
      <w:pPr>
        <w:ind w:firstLine="420"/>
        <w:rPr>
          <w:rFonts w:ascii="Times New Roman" w:hAnsi="Times New Roman" w:cs="Times New Roman"/>
          <w:sz w:val="24"/>
          <w:szCs w:val="24"/>
        </w:rPr>
      </w:pPr>
      <w:r>
        <w:rPr>
          <w:rFonts w:ascii="Times New Roman" w:hAnsi="Times New Roman" w:cs="Times New Roman" w:hint="eastAsia"/>
          <w:sz w:val="24"/>
          <w:szCs w:val="24"/>
        </w:rPr>
        <w:t xml:space="preserve">Differential co-expression structures imply that the states are associated with and uniquely characterized by their own distinguishable co-expression patterns. </w:t>
      </w:r>
      <w:r w:rsidR="00D66826">
        <w:rPr>
          <w:rFonts w:ascii="Times New Roman" w:hAnsi="Times New Roman" w:cs="Times New Roman" w:hint="eastAsia"/>
          <w:sz w:val="24"/>
          <w:szCs w:val="24"/>
        </w:rPr>
        <w:t>Scatter plot of</w:t>
      </w:r>
      <w:r w:rsidR="00CB1BBB">
        <w:rPr>
          <w:rFonts w:ascii="Times New Roman" w:hAnsi="Times New Roman" w:cs="Times New Roman" w:hint="eastAsia"/>
          <w:sz w:val="24"/>
          <w:szCs w:val="24"/>
        </w:rPr>
        <w:t xml:space="preserve"> gene pairs with respect to the their correlation coefficients of gene expression levels </w:t>
      </w:r>
      <w:r w:rsidR="00A11BC8">
        <w:rPr>
          <w:rFonts w:ascii="Times New Roman" w:hAnsi="Times New Roman" w:cs="Times New Roman"/>
          <w:sz w:val="24"/>
          <w:szCs w:val="24"/>
        </w:rPr>
        <w:t>over</w:t>
      </w:r>
      <w:r w:rsidR="00CB1BBB">
        <w:rPr>
          <w:rFonts w:ascii="Times New Roman" w:hAnsi="Times New Roman" w:cs="Times New Roman" w:hint="eastAsia"/>
          <w:sz w:val="24"/>
          <w:szCs w:val="24"/>
        </w:rPr>
        <w:t xml:space="preserve"> the two states facilitates the exploration of such patterns and the identification of gene pairs that uniquely characterize a particular state and contrast between the two states.</w:t>
      </w:r>
      <w:r w:rsidR="00654145" w:rsidRPr="00654145">
        <w:rPr>
          <w:rFonts w:ascii="Times New Roman" w:hAnsi="Times New Roman" w:cs="Times New Roman"/>
          <w:sz w:val="24"/>
          <w:szCs w:val="24"/>
        </w:rPr>
        <w:t xml:space="preserve"> </w:t>
      </w:r>
      <w:r w:rsidR="00F251D0">
        <w:rPr>
          <w:rFonts w:ascii="Times New Roman" w:hAnsi="Times New Roman" w:cs="Times New Roman" w:hint="eastAsia"/>
          <w:sz w:val="24"/>
          <w:szCs w:val="24"/>
        </w:rPr>
        <w:t xml:space="preserve">As shown in Figure </w:t>
      </w:r>
      <w:r w:rsidR="00AD2AD1">
        <w:rPr>
          <w:rFonts w:ascii="Times New Roman" w:hAnsi="Times New Roman" w:cs="Times New Roman"/>
          <w:sz w:val="24"/>
          <w:szCs w:val="24"/>
        </w:rPr>
        <w:t>8</w:t>
      </w:r>
      <w:r w:rsidR="00F251D0">
        <w:rPr>
          <w:rFonts w:ascii="Times New Roman" w:hAnsi="Times New Roman" w:cs="Times New Roman" w:hint="eastAsia"/>
          <w:sz w:val="24"/>
          <w:szCs w:val="24"/>
        </w:rPr>
        <w:t>, s</w:t>
      </w:r>
      <w:r w:rsidR="00654145">
        <w:rPr>
          <w:rFonts w:ascii="Times New Roman" w:hAnsi="Times New Roman" w:cs="Times New Roman" w:hint="eastAsia"/>
          <w:sz w:val="24"/>
          <w:szCs w:val="24"/>
        </w:rPr>
        <w:t xml:space="preserve">uch </w:t>
      </w:r>
      <w:r w:rsidR="0092239A">
        <w:rPr>
          <w:rFonts w:ascii="Times New Roman" w:hAnsi="Times New Roman" w:cs="Times New Roman" w:hint="eastAsia"/>
          <w:sz w:val="24"/>
          <w:szCs w:val="24"/>
        </w:rPr>
        <w:t xml:space="preserve">graphical </w:t>
      </w:r>
      <w:r w:rsidR="00654145">
        <w:rPr>
          <w:rFonts w:ascii="Times New Roman" w:hAnsi="Times New Roman" w:cs="Times New Roman" w:hint="eastAsia"/>
          <w:sz w:val="24"/>
          <w:szCs w:val="24"/>
        </w:rPr>
        <w:t xml:space="preserve">illustration </w:t>
      </w:r>
      <w:r w:rsidR="0092239A">
        <w:rPr>
          <w:rFonts w:ascii="Times New Roman" w:hAnsi="Times New Roman" w:cs="Times New Roman" w:hint="eastAsia"/>
          <w:sz w:val="24"/>
          <w:szCs w:val="24"/>
        </w:rPr>
        <w:t>i</w:t>
      </w:r>
      <w:r w:rsidR="00654145">
        <w:rPr>
          <w:rFonts w:ascii="Times New Roman" w:hAnsi="Times New Roman" w:cs="Times New Roman" w:hint="eastAsia"/>
          <w:sz w:val="24"/>
          <w:szCs w:val="24"/>
        </w:rPr>
        <w:t xml:space="preserve">s </w:t>
      </w:r>
      <w:r w:rsidR="0092239A">
        <w:rPr>
          <w:rFonts w:ascii="Times New Roman" w:hAnsi="Times New Roman" w:cs="Times New Roman" w:hint="eastAsia"/>
          <w:sz w:val="24"/>
          <w:szCs w:val="24"/>
        </w:rPr>
        <w:t xml:space="preserve">referred to as </w:t>
      </w:r>
      <w:r w:rsidR="00654145">
        <w:rPr>
          <w:rFonts w:ascii="Times New Roman" w:hAnsi="Times New Roman" w:cs="Times New Roman" w:hint="eastAsia"/>
          <w:sz w:val="24"/>
          <w:szCs w:val="24"/>
        </w:rPr>
        <w:t xml:space="preserve">a </w:t>
      </w:r>
      <w:r w:rsidR="00654145" w:rsidRPr="00CC7E95">
        <w:rPr>
          <w:rFonts w:ascii="Times New Roman" w:hAnsi="Times New Roman" w:cs="Times New Roman"/>
          <w:sz w:val="24"/>
          <w:szCs w:val="24"/>
        </w:rPr>
        <w:t xml:space="preserve">co-expression galaxy where each </w:t>
      </w:r>
      <w:r w:rsidR="00654145">
        <w:rPr>
          <w:rFonts w:ascii="Times New Roman" w:hAnsi="Times New Roman" w:cs="Times New Roman" w:hint="eastAsia"/>
          <w:sz w:val="24"/>
          <w:szCs w:val="24"/>
        </w:rPr>
        <w:t xml:space="preserve">data </w:t>
      </w:r>
      <w:r w:rsidR="00654145" w:rsidRPr="00CC7E95">
        <w:rPr>
          <w:rFonts w:ascii="Times New Roman" w:hAnsi="Times New Roman" w:cs="Times New Roman"/>
          <w:sz w:val="24"/>
          <w:szCs w:val="24"/>
        </w:rPr>
        <w:t>point on it represents a gene pair</w:t>
      </w:r>
      <w:r w:rsidR="00654145">
        <w:rPr>
          <w:rFonts w:ascii="Times New Roman" w:hAnsi="Times New Roman" w:cs="Times New Roman" w:hint="eastAsia"/>
          <w:sz w:val="24"/>
          <w:szCs w:val="24"/>
        </w:rPr>
        <w:t>,</w:t>
      </w:r>
      <w:r w:rsidR="00654145" w:rsidRPr="00CC7E95">
        <w:rPr>
          <w:rFonts w:ascii="Times New Roman" w:hAnsi="Times New Roman" w:cs="Times New Roman"/>
          <w:sz w:val="24"/>
          <w:szCs w:val="24"/>
        </w:rPr>
        <w:t xml:space="preserve"> </w:t>
      </w:r>
      <w:r w:rsidR="00654145">
        <w:rPr>
          <w:rFonts w:ascii="Times New Roman" w:hAnsi="Times New Roman" w:cs="Times New Roman" w:hint="eastAsia"/>
          <w:sz w:val="24"/>
          <w:szCs w:val="24"/>
        </w:rPr>
        <w:t>t</w:t>
      </w:r>
      <w:r w:rsidR="00654145" w:rsidRPr="00CC7E95">
        <w:rPr>
          <w:rFonts w:ascii="Times New Roman" w:hAnsi="Times New Roman" w:cs="Times New Roman"/>
          <w:sz w:val="24"/>
          <w:szCs w:val="24"/>
        </w:rPr>
        <w:t xml:space="preserve">he y-axis represents the co-expression levels of the normal state and the x-axis represents that of the neoplastic state. Both axes range from -1 to 1. The </w:t>
      </w:r>
      <w:proofErr w:type="spellStart"/>
      <w:r w:rsidR="00654145" w:rsidRPr="00CC7E95">
        <w:rPr>
          <w:rFonts w:ascii="Times New Roman" w:hAnsi="Times New Roman" w:cs="Times New Roman"/>
          <w:sz w:val="24"/>
          <w:szCs w:val="24"/>
        </w:rPr>
        <w:t>centre</w:t>
      </w:r>
      <w:proofErr w:type="spellEnd"/>
      <w:r w:rsidR="00654145" w:rsidRPr="00CC7E95">
        <w:rPr>
          <w:rFonts w:ascii="Times New Roman" w:hAnsi="Times New Roman" w:cs="Times New Roman"/>
          <w:sz w:val="24"/>
          <w:szCs w:val="24"/>
        </w:rPr>
        <w:t xml:space="preserve"> of the co-expression galaxy represents zero correlation</w:t>
      </w:r>
      <w:r w:rsidR="00D30C00">
        <w:rPr>
          <w:rFonts w:ascii="Times New Roman" w:hAnsi="Times New Roman" w:cs="Times New Roman"/>
          <w:sz w:val="24"/>
          <w:szCs w:val="24"/>
        </w:rPr>
        <w:t>s</w:t>
      </w:r>
      <w:r w:rsidR="00654145" w:rsidRPr="00CC7E95">
        <w:rPr>
          <w:rFonts w:ascii="Times New Roman" w:hAnsi="Times New Roman" w:cs="Times New Roman"/>
          <w:sz w:val="24"/>
          <w:szCs w:val="24"/>
        </w:rPr>
        <w:t xml:space="preserve"> in both states.</w:t>
      </w:r>
    </w:p>
    <w:p w:rsidR="00CB1BBB" w:rsidRDefault="00CB1BBB" w:rsidP="00554F21">
      <w:pPr>
        <w:ind w:firstLine="420"/>
        <w:rPr>
          <w:rFonts w:ascii="Times New Roman" w:hAnsi="Times New Roman" w:cs="Times New Roman"/>
          <w:sz w:val="24"/>
          <w:szCs w:val="24"/>
        </w:rPr>
      </w:pPr>
    </w:p>
    <w:p w:rsidR="00473144" w:rsidRDefault="00EC380B" w:rsidP="0092239A">
      <w:pPr>
        <w:ind w:firstLine="420"/>
        <w:rPr>
          <w:rFonts w:ascii="Times New Roman" w:hAnsi="Times New Roman" w:cs="Times New Roman"/>
          <w:sz w:val="24"/>
          <w:szCs w:val="24"/>
        </w:rPr>
      </w:pPr>
      <w:r>
        <w:rPr>
          <w:rFonts w:ascii="Times New Roman" w:hAnsi="Times New Roman" w:cs="Times New Roman" w:hint="eastAsia"/>
          <w:sz w:val="24"/>
          <w:szCs w:val="24"/>
        </w:rPr>
        <w:t xml:space="preserve">This </w:t>
      </w:r>
      <w:r w:rsidR="0049450D">
        <w:rPr>
          <w:rFonts w:ascii="Times New Roman" w:hAnsi="Times New Roman" w:cs="Times New Roman" w:hint="eastAsia"/>
          <w:sz w:val="24"/>
          <w:szCs w:val="24"/>
        </w:rPr>
        <w:t>work also aims</w:t>
      </w:r>
      <w:r w:rsidR="00554F21" w:rsidRPr="00CC7E95">
        <w:rPr>
          <w:rFonts w:ascii="Times New Roman" w:hAnsi="Times New Roman" w:cs="Times New Roman"/>
          <w:sz w:val="24"/>
          <w:szCs w:val="24"/>
        </w:rPr>
        <w:t xml:space="preserve"> to explain the structural difference in gene co-expression levels between normal and neoplastic states through the regional difference in co-expression galaxy on genomic scale</w:t>
      </w:r>
      <w:r w:rsidR="00396F6B">
        <w:rPr>
          <w:rFonts w:ascii="Times New Roman" w:hAnsi="Times New Roman" w:cs="Times New Roman" w:hint="eastAsia"/>
          <w:sz w:val="24"/>
          <w:szCs w:val="24"/>
        </w:rPr>
        <w:t xml:space="preserve"> and in specific functional gene sets</w:t>
      </w:r>
      <w:r w:rsidR="00554F21" w:rsidRPr="00CC7E95">
        <w:rPr>
          <w:rFonts w:ascii="Times New Roman" w:hAnsi="Times New Roman" w:cs="Times New Roman"/>
          <w:sz w:val="24"/>
          <w:szCs w:val="24"/>
        </w:rPr>
        <w:t>. With an optimal threshold</w:t>
      </w:r>
      <w:r w:rsidR="00B5332C">
        <w:rPr>
          <w:rFonts w:ascii="Times New Roman" w:hAnsi="Times New Roman" w:cs="Times New Roman" w:hint="eastAsia"/>
          <w:sz w:val="24"/>
          <w:szCs w:val="24"/>
        </w:rPr>
        <w:t xml:space="preserve"> </w:t>
      </w:r>
      <w:r w:rsidR="004E2BD9">
        <w:rPr>
          <w:rFonts w:ascii="Times New Roman" w:hAnsi="Times New Roman" w:cs="Times New Roman"/>
          <w:sz w:val="24"/>
          <w:szCs w:val="24"/>
        </w:rPr>
        <w:t>Ĉ</w:t>
      </w:r>
      <w:r w:rsidR="00893749">
        <w:rPr>
          <w:rFonts w:ascii="Times New Roman" w:hAnsi="Times New Roman" w:cs="Times New Roman" w:hint="eastAsia"/>
          <w:sz w:val="24"/>
          <w:szCs w:val="24"/>
        </w:rPr>
        <w:t xml:space="preserve"> </w:t>
      </w:r>
      <w:r w:rsidR="00B5332C">
        <w:rPr>
          <w:rFonts w:ascii="Times New Roman" w:hAnsi="Times New Roman" w:cs="Times New Roman" w:hint="eastAsia"/>
          <w:sz w:val="24"/>
          <w:szCs w:val="24"/>
        </w:rPr>
        <w:t>determined by the distribution-based classification approach</w:t>
      </w:r>
      <w:r w:rsidR="00554F21" w:rsidRPr="00CC7E95">
        <w:rPr>
          <w:rFonts w:ascii="Times New Roman" w:hAnsi="Times New Roman" w:cs="Times New Roman"/>
          <w:sz w:val="24"/>
          <w:szCs w:val="24"/>
        </w:rPr>
        <w:t xml:space="preserve">, the co-expression galaxy </w:t>
      </w:r>
      <w:r w:rsidR="00D00156">
        <w:rPr>
          <w:rFonts w:ascii="Times New Roman" w:hAnsi="Times New Roman" w:cs="Times New Roman" w:hint="eastAsia"/>
          <w:sz w:val="24"/>
          <w:szCs w:val="24"/>
        </w:rPr>
        <w:t>is</w:t>
      </w:r>
      <w:r w:rsidR="00554F21" w:rsidRPr="00CC7E95">
        <w:rPr>
          <w:rFonts w:ascii="Times New Roman" w:hAnsi="Times New Roman" w:cs="Times New Roman"/>
          <w:sz w:val="24"/>
          <w:szCs w:val="24"/>
        </w:rPr>
        <w:t xml:space="preserve"> partitioned into nine regions containing normal-specific strongly co-expressed pairs (SCPs), neoplasm-specific SCPs, conforming SCPs and opposing SCPs and weakly co-expressed p</w:t>
      </w:r>
      <w:r w:rsidR="00396F6B">
        <w:rPr>
          <w:rFonts w:ascii="Times New Roman" w:hAnsi="Times New Roman" w:cs="Times New Roman"/>
          <w:sz w:val="24"/>
          <w:szCs w:val="24"/>
        </w:rPr>
        <w:t xml:space="preserve">airs (WCPs) as shown in Figure </w:t>
      </w:r>
      <w:r w:rsidR="00AD2AD1">
        <w:rPr>
          <w:rFonts w:ascii="Times New Roman" w:hAnsi="Times New Roman" w:cs="Times New Roman"/>
          <w:sz w:val="24"/>
          <w:szCs w:val="24"/>
        </w:rPr>
        <w:t>8</w:t>
      </w:r>
      <w:r w:rsidR="00554F21" w:rsidRPr="00CC7E95">
        <w:rPr>
          <w:rFonts w:ascii="Times New Roman" w:hAnsi="Times New Roman" w:cs="Times New Roman"/>
          <w:sz w:val="24"/>
          <w:szCs w:val="24"/>
        </w:rPr>
        <w:t xml:space="preserve">. </w:t>
      </w:r>
      <w:r w:rsidR="00D0061D">
        <w:rPr>
          <w:rFonts w:ascii="Times New Roman" w:hAnsi="Times New Roman" w:cs="Times New Roman" w:hint="eastAsia"/>
          <w:sz w:val="24"/>
          <w:szCs w:val="24"/>
        </w:rPr>
        <w:t>A WCP exhibits co-expression levels below the threshold in both states</w:t>
      </w:r>
      <w:r w:rsidR="00DD37DB">
        <w:rPr>
          <w:rFonts w:ascii="Times New Roman" w:hAnsi="Times New Roman" w:cs="Times New Roman" w:hint="eastAsia"/>
          <w:sz w:val="24"/>
          <w:szCs w:val="24"/>
        </w:rPr>
        <w:t xml:space="preserve"> while</w:t>
      </w:r>
      <w:r w:rsidR="00D0061D">
        <w:rPr>
          <w:rFonts w:ascii="Times New Roman" w:hAnsi="Times New Roman" w:cs="Times New Roman" w:hint="eastAsia"/>
          <w:sz w:val="24"/>
          <w:szCs w:val="24"/>
        </w:rPr>
        <w:t xml:space="preserve"> a SCP</w:t>
      </w:r>
      <w:r w:rsidR="00DD37DB">
        <w:rPr>
          <w:rFonts w:ascii="Times New Roman" w:hAnsi="Times New Roman" w:cs="Times New Roman" w:hint="eastAsia"/>
          <w:sz w:val="24"/>
          <w:szCs w:val="24"/>
        </w:rPr>
        <w:t xml:space="preserve"> exhibits co-expression levels above the threshold in at least one state.</w:t>
      </w:r>
      <w:r w:rsidR="00D0061D">
        <w:rPr>
          <w:rFonts w:ascii="Times New Roman" w:hAnsi="Times New Roman" w:cs="Times New Roman" w:hint="eastAsia"/>
          <w:sz w:val="24"/>
          <w:szCs w:val="24"/>
        </w:rPr>
        <w:t xml:space="preserve"> </w:t>
      </w:r>
      <w:r w:rsidR="00DD37DB">
        <w:rPr>
          <w:rFonts w:ascii="Times New Roman" w:hAnsi="Times New Roman" w:cs="Times New Roman" w:hint="eastAsia"/>
          <w:sz w:val="24"/>
          <w:szCs w:val="24"/>
        </w:rPr>
        <w:t xml:space="preserve">Gene expression levels of a conforming SCP are </w:t>
      </w:r>
      <w:r w:rsidR="00CE020F">
        <w:rPr>
          <w:rFonts w:ascii="Times New Roman" w:hAnsi="Times New Roman" w:cs="Times New Roman"/>
          <w:sz w:val="24"/>
          <w:szCs w:val="24"/>
        </w:rPr>
        <w:t xml:space="preserve">concurrently </w:t>
      </w:r>
      <w:r w:rsidR="00DD37DB">
        <w:rPr>
          <w:rFonts w:ascii="Times New Roman" w:hAnsi="Times New Roman" w:cs="Times New Roman" w:hint="eastAsia"/>
          <w:sz w:val="24"/>
          <w:szCs w:val="24"/>
        </w:rPr>
        <w:t>positive</w:t>
      </w:r>
      <w:r w:rsidR="00EF5699">
        <w:rPr>
          <w:rFonts w:ascii="Times New Roman" w:hAnsi="Times New Roman" w:cs="Times New Roman" w:hint="eastAsia"/>
          <w:sz w:val="24"/>
          <w:szCs w:val="24"/>
        </w:rPr>
        <w:t>ly or negatively</w:t>
      </w:r>
      <w:r w:rsidR="00DD37DB">
        <w:rPr>
          <w:rFonts w:ascii="Times New Roman" w:hAnsi="Times New Roman" w:cs="Times New Roman" w:hint="eastAsia"/>
          <w:sz w:val="24"/>
          <w:szCs w:val="24"/>
        </w:rPr>
        <w:t xml:space="preserve"> correlated in both states. T</w:t>
      </w:r>
      <w:r w:rsidR="00DD37DB">
        <w:rPr>
          <w:rFonts w:ascii="Times New Roman" w:hAnsi="Times New Roman" w:cs="Times New Roman"/>
          <w:sz w:val="24"/>
          <w:szCs w:val="24"/>
        </w:rPr>
        <w:t>h</w:t>
      </w:r>
      <w:r w:rsidR="00DD37DB">
        <w:rPr>
          <w:rFonts w:ascii="Times New Roman" w:hAnsi="Times New Roman" w:cs="Times New Roman" w:hint="eastAsia"/>
          <w:sz w:val="24"/>
          <w:szCs w:val="24"/>
        </w:rPr>
        <w:t>e sign of correlation of an opposing SCP in one state is o</w:t>
      </w:r>
      <w:r w:rsidR="00CE020F">
        <w:rPr>
          <w:rFonts w:ascii="Times New Roman" w:hAnsi="Times New Roman" w:cs="Times New Roman" w:hint="eastAsia"/>
          <w:sz w:val="24"/>
          <w:szCs w:val="24"/>
        </w:rPr>
        <w:t xml:space="preserve">pposite to that in </w:t>
      </w:r>
      <w:r w:rsidR="00CE020F">
        <w:rPr>
          <w:rFonts w:ascii="Times New Roman" w:hAnsi="Times New Roman" w:cs="Times New Roman"/>
          <w:sz w:val="24"/>
          <w:szCs w:val="24"/>
        </w:rPr>
        <w:t xml:space="preserve">the </w:t>
      </w:r>
      <w:r w:rsidR="00EF5699">
        <w:rPr>
          <w:rFonts w:ascii="Times New Roman" w:hAnsi="Times New Roman" w:cs="Times New Roman" w:hint="eastAsia"/>
          <w:sz w:val="24"/>
          <w:szCs w:val="24"/>
        </w:rPr>
        <w:t>other</w:t>
      </w:r>
      <w:r w:rsidR="00CE020F">
        <w:rPr>
          <w:rFonts w:ascii="Times New Roman" w:hAnsi="Times New Roman" w:cs="Times New Roman"/>
          <w:sz w:val="24"/>
          <w:szCs w:val="24"/>
        </w:rPr>
        <w:t xml:space="preserve"> state</w:t>
      </w:r>
      <w:r w:rsidR="00DD37DB">
        <w:rPr>
          <w:rFonts w:ascii="Times New Roman" w:hAnsi="Times New Roman" w:cs="Times New Roman" w:hint="eastAsia"/>
          <w:sz w:val="24"/>
          <w:szCs w:val="24"/>
        </w:rPr>
        <w:t>.</w:t>
      </w:r>
      <w:r w:rsidR="00EF5699">
        <w:rPr>
          <w:rFonts w:ascii="Times New Roman" w:hAnsi="Times New Roman" w:cs="Times New Roman" w:hint="eastAsia"/>
          <w:sz w:val="24"/>
          <w:szCs w:val="24"/>
        </w:rPr>
        <w:t xml:space="preserve"> Genes of a normal-specific SCP are co-expressed strongly in normal state but weakly in neoplastic state. Genes of a neoplasm-specific SCP are co-expressed strongly in neoplastic state but weakly in normal state.</w:t>
      </w:r>
    </w:p>
    <w:p w:rsidR="00D00156" w:rsidRDefault="00D00156" w:rsidP="00C97AF6">
      <w:pPr>
        <w:rPr>
          <w:rFonts w:ascii="Times New Roman" w:hAnsi="Times New Roman" w:cs="Times New Roman"/>
          <w:sz w:val="24"/>
          <w:szCs w:val="24"/>
        </w:rPr>
      </w:pPr>
    </w:p>
    <w:p w:rsidR="00D0061D" w:rsidRDefault="00D0061D" w:rsidP="00C97AF6">
      <w:pPr>
        <w:rPr>
          <w:rFonts w:ascii="Times New Roman" w:hAnsi="Times New Roman" w:cs="Times New Roman"/>
          <w:sz w:val="24"/>
          <w:szCs w:val="24"/>
        </w:rPr>
      </w:pPr>
      <w:r w:rsidRPr="00D0061D">
        <w:rPr>
          <w:rFonts w:ascii="Times New Roman" w:hAnsi="Times New Roman" w:cs="Times New Roman"/>
          <w:noProof/>
          <w:sz w:val="24"/>
          <w:szCs w:val="24"/>
          <w:lang w:eastAsia="zh-TW"/>
        </w:rPr>
        <mc:AlternateContent>
          <mc:Choice Requires="wpg">
            <w:drawing>
              <wp:inline distT="0" distB="0" distL="0" distR="0" wp14:anchorId="255A5FC4" wp14:editId="17189C93">
                <wp:extent cx="5470645" cy="2706325"/>
                <wp:effectExtent l="0" t="0" r="0" b="0"/>
                <wp:docPr id="8" name="Group 8"/>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70645" cy="2706325"/>
                          <a:chOff x="336952" y="1633134"/>
                          <a:chExt cx="8822956" cy="4366840"/>
                        </a:xfrm>
                      </wpg:grpSpPr>
                      <pic:pic xmlns:pic="http://schemas.openxmlformats.org/drawingml/2006/picture">
                        <pic:nvPicPr>
                          <pic:cNvPr id="24" name="table"/>
                          <pic:cNvPicPr>
                            <a:picLocks noChangeAspect="1"/>
                          </pic:cNvPicPr>
                        </pic:nvPicPr>
                        <pic:blipFill>
                          <a:blip r:embed="rId18"/>
                          <a:stretch>
                            <a:fillRect/>
                          </a:stretch>
                        </pic:blipFill>
                        <pic:spPr>
                          <a:xfrm>
                            <a:off x="5355266" y="1752600"/>
                            <a:ext cx="3475021" cy="3334801"/>
                          </a:xfrm>
                          <a:prstGeom prst="rect">
                            <a:avLst/>
                          </a:prstGeom>
                        </pic:spPr>
                      </pic:pic>
                      <wpg:grpSp>
                        <wpg:cNvPr id="25" name="Group 25"/>
                        <wpg:cNvGrpSpPr/>
                        <wpg:grpSpPr>
                          <a:xfrm>
                            <a:off x="336952" y="1644799"/>
                            <a:ext cx="4480513" cy="4355175"/>
                            <a:chOff x="336952" y="1644799"/>
                            <a:chExt cx="4480513" cy="4355175"/>
                          </a:xfrm>
                        </wpg:grpSpPr>
                        <pic:pic xmlns:pic="http://schemas.openxmlformats.org/drawingml/2006/picture">
                          <pic:nvPicPr>
                            <pic:cNvPr id="42" name="Picture 42"/>
                            <pic:cNvPicPr/>
                          </pic:nvPicPr>
                          <pic:blipFill>
                            <a:blip r:embed="rId19" cstate="print"/>
                            <a:srcRect/>
                            <a:stretch>
                              <a:fillRect/>
                            </a:stretch>
                          </pic:blipFill>
                          <pic:spPr bwMode="auto">
                            <a:xfrm>
                              <a:off x="1066800" y="1828800"/>
                              <a:ext cx="3352800" cy="3200400"/>
                            </a:xfrm>
                            <a:prstGeom prst="rect">
                              <a:avLst/>
                            </a:prstGeom>
                            <a:noFill/>
                            <a:ln w="9525">
                              <a:noFill/>
                              <a:miter lim="800000"/>
                              <a:headEnd/>
                              <a:tailEnd/>
                            </a:ln>
                          </pic:spPr>
                        </pic:pic>
                        <wps:wsp>
                          <wps:cNvPr id="43" name="TextBox 25"/>
                          <wps:cNvSpPr txBox="1"/>
                          <wps:spPr>
                            <a:xfrm>
                              <a:off x="1708238" y="5420855"/>
                              <a:ext cx="3109227" cy="579119"/>
                            </a:xfrm>
                            <a:prstGeom prst="rect">
                              <a:avLst/>
                            </a:prstGeom>
                            <a:noFill/>
                          </wps:spPr>
                          <wps:txb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wps:txbx>
                          <wps:bodyPr wrap="square" rtlCol="0">
                            <a:noAutofit/>
                          </wps:bodyPr>
                        </wps:wsp>
                        <wps:wsp>
                          <wps:cNvPr id="44" name="TextBox 26"/>
                          <wps:cNvSpPr txBox="1"/>
                          <wps:spPr>
                            <a:xfrm rot="10800000">
                              <a:off x="336952" y="2041819"/>
                              <a:ext cx="761754" cy="2435855"/>
                            </a:xfrm>
                            <a:prstGeom prst="rect">
                              <a:avLst/>
                            </a:prstGeom>
                            <a:noFill/>
                          </wps:spPr>
                          <wps:txb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wps:txbx>
                          <wps:bodyPr vert="eaVert" wrap="square" rtlCol="0">
                            <a:noAutofit/>
                          </wps:bodyPr>
                        </wps:wsp>
                        <wps:wsp>
                          <wps:cNvPr id="45" name="Straight Connector 45"/>
                          <wps:cNvCnPr/>
                          <wps:spPr bwMode="auto">
                            <a:xfrm flipV="1">
                              <a:off x="2775099" y="4867202"/>
                              <a:ext cx="0" cy="15240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46" name="Straight Connector 46"/>
                          <wps:cNvCnPr/>
                          <wps:spPr bwMode="auto">
                            <a:xfrm>
                              <a:off x="1098699" y="3472567"/>
                              <a:ext cx="152400" cy="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47" name="TextBox 29"/>
                          <wps:cNvSpPr txBox="1"/>
                          <wps:spPr>
                            <a:xfrm>
                              <a:off x="2614494" y="503982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48" name="TextBox 30"/>
                          <wps:cNvSpPr txBox="1"/>
                          <wps:spPr>
                            <a:xfrm>
                              <a:off x="4258923" y="503982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49" name="TextBox 31"/>
                          <wps:cNvSpPr txBox="1"/>
                          <wps:spPr>
                            <a:xfrm>
                              <a:off x="785774" y="1644799"/>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50" name="TextBox 32"/>
                          <wps:cNvSpPr txBox="1"/>
                          <wps:spPr>
                            <a:xfrm>
                              <a:off x="785774" y="328776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51" name="TextBox 33"/>
                          <wps:cNvSpPr txBox="1"/>
                          <wps:spPr>
                            <a:xfrm>
                              <a:off x="937423" y="5039820"/>
                              <a:ext cx="637334"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52" name="TextBox 34"/>
                          <wps:cNvSpPr txBox="1"/>
                          <wps:spPr>
                            <a:xfrm>
                              <a:off x="717682" y="4811290"/>
                              <a:ext cx="637334"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g:grpSp>
                      <wpg:grpSp>
                        <wpg:cNvPr id="26" name="Group 26"/>
                        <wpg:cNvGrpSpPr/>
                        <wpg:grpSpPr>
                          <a:xfrm>
                            <a:off x="4626403" y="1633134"/>
                            <a:ext cx="4533505" cy="4355174"/>
                            <a:chOff x="4626403" y="1633134"/>
                            <a:chExt cx="4533505" cy="4355174"/>
                          </a:xfrm>
                        </wpg:grpSpPr>
                        <wpg:grpSp>
                          <wpg:cNvPr id="27" name="Group 27"/>
                          <wpg:cNvGrpSpPr/>
                          <wpg:grpSpPr>
                            <a:xfrm>
                              <a:off x="4626403" y="1633134"/>
                              <a:ext cx="4533505" cy="4355174"/>
                              <a:chOff x="4626403" y="1633134"/>
                              <a:chExt cx="4533505" cy="4355174"/>
                            </a:xfrm>
                          </wpg:grpSpPr>
                          <wps:wsp>
                            <wps:cNvPr id="32" name="TextBox 11"/>
                            <wps:cNvSpPr txBox="1"/>
                            <wps:spPr>
                              <a:xfrm>
                                <a:off x="6050682" y="5409189"/>
                                <a:ext cx="3109226" cy="579119"/>
                              </a:xfrm>
                              <a:prstGeom prst="rect">
                                <a:avLst/>
                              </a:prstGeom>
                              <a:noFill/>
                            </wps:spPr>
                            <wps:txb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wps:txbx>
                            <wps:bodyPr wrap="square" rtlCol="0">
                              <a:noAutofit/>
                            </wps:bodyPr>
                          </wps:wsp>
                          <wps:wsp>
                            <wps:cNvPr id="33" name="TextBox 12"/>
                            <wps:cNvSpPr txBox="1"/>
                            <wps:spPr>
                              <a:xfrm rot="10800000">
                                <a:off x="4626403" y="2046877"/>
                                <a:ext cx="761754" cy="2435856"/>
                              </a:xfrm>
                              <a:prstGeom prst="rect">
                                <a:avLst/>
                              </a:prstGeom>
                              <a:noFill/>
                            </wps:spPr>
                            <wps:txb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wps:txbx>
                            <wps:bodyPr vert="eaVert" wrap="square" rtlCol="0">
                              <a:noAutofit/>
                            </wps:bodyPr>
                          </wps:wsp>
                          <wps:wsp>
                            <wps:cNvPr id="34" name="Straight Connector 34"/>
                            <wps:cNvCnPr/>
                            <wps:spPr bwMode="auto">
                              <a:xfrm flipV="1">
                                <a:off x="7118499" y="4855534"/>
                                <a:ext cx="0" cy="15240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35" name="Straight Connector 35"/>
                            <wps:cNvCnPr/>
                            <wps:spPr bwMode="auto">
                              <a:xfrm>
                                <a:off x="5442099" y="3460899"/>
                                <a:ext cx="152400" cy="0"/>
                              </a:xfrm>
                              <a:prstGeom prst="line">
                                <a:avLst/>
                              </a:prstGeom>
                              <a:solidFill>
                                <a:schemeClr val="accent1"/>
                              </a:solidFill>
                              <a:ln w="38100" cap="flat" cmpd="sng" algn="ctr">
                                <a:solidFill>
                                  <a:schemeClr val="tx1"/>
                                </a:solidFill>
                                <a:prstDash val="solid"/>
                                <a:round/>
                                <a:headEnd type="none" w="med" len="med"/>
                                <a:tailEnd type="none" w="med" len="med"/>
                              </a:ln>
                              <a:effectLst/>
                            </wps:spPr>
                            <wps:bodyPr/>
                          </wps:wsp>
                          <wps:wsp>
                            <wps:cNvPr id="36" name="TextBox 18"/>
                            <wps:cNvSpPr txBox="1"/>
                            <wps:spPr>
                              <a:xfrm>
                                <a:off x="6957442" y="502829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37" name="TextBox 19"/>
                            <wps:cNvSpPr txBox="1"/>
                            <wps:spPr>
                              <a:xfrm>
                                <a:off x="8601808" y="5028290"/>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38" name="TextBox 20"/>
                            <wps:cNvSpPr txBox="1"/>
                            <wps:spPr>
                              <a:xfrm>
                                <a:off x="5128984" y="1633134"/>
                                <a:ext cx="535767"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39" name="TextBox 21"/>
                            <wps:cNvSpPr txBox="1"/>
                            <wps:spPr>
                              <a:xfrm>
                                <a:off x="5039259" y="3138961"/>
                                <a:ext cx="535768"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wps:txbx>
                            <wps:bodyPr wrap="square" rtlCol="0">
                              <a:noAutofit/>
                            </wps:bodyPr>
                          </wps:wsp>
                          <wps:wsp>
                            <wps:cNvPr id="40" name="TextBox 22"/>
                            <wps:cNvSpPr txBox="1"/>
                            <wps:spPr>
                              <a:xfrm>
                                <a:off x="5280635" y="5028290"/>
                                <a:ext cx="637335"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s:wsp>
                            <wps:cNvPr id="41" name="TextBox 23"/>
                            <wps:cNvSpPr txBox="1"/>
                            <wps:spPr>
                              <a:xfrm>
                                <a:off x="5060894" y="4799752"/>
                                <a:ext cx="637335" cy="579119"/>
                              </a:xfrm>
                              <a:prstGeom prst="rect">
                                <a:avLst/>
                              </a:prstGeom>
                              <a:noFill/>
                            </wps:spPr>
                            <wps:txb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wps:txbx>
                            <wps:bodyPr wrap="square" rtlCol="0">
                              <a:noAutofit/>
                            </wps:bodyPr>
                          </wps:wsp>
                        </wpg:grpSp>
                        <wps:wsp>
                          <wps:cNvPr id="28" name="TextBox 37"/>
                          <wps:cNvSpPr txBox="1"/>
                          <wps:spPr>
                            <a:xfrm>
                              <a:off x="7493209" y="5007952"/>
                              <a:ext cx="365642" cy="579119"/>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29" name="TextBox 38"/>
                          <wps:cNvSpPr txBox="1"/>
                          <wps:spPr>
                            <a:xfrm>
                              <a:off x="5050332" y="2697052"/>
                              <a:ext cx="365642" cy="579119"/>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30" name="TextBox 39"/>
                          <wps:cNvSpPr txBox="1"/>
                          <wps:spPr>
                            <a:xfrm>
                              <a:off x="6221120" y="5007922"/>
                              <a:ext cx="989511" cy="634875"/>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s:wsp>
                          <wps:cNvPr id="31" name="TextBox 40"/>
                          <wps:cNvSpPr txBox="1"/>
                          <wps:spPr>
                            <a:xfrm>
                              <a:off x="4974093" y="3689146"/>
                              <a:ext cx="690664" cy="975358"/>
                            </a:xfrm>
                            <a:prstGeom prst="rect">
                              <a:avLst/>
                            </a:prstGeom>
                            <a:noFill/>
                          </wps:spPr>
                          <wps:txbx>
                            <w:txbxContent>
                              <w:p w:rsidR="00082476" w:rsidRDefault="00082476" w:rsidP="001F4B0E">
                                <w:pPr>
                                  <w:pStyle w:val="NormalWeb"/>
                                  <w:spacing w:before="0" w:beforeAutospacing="0" w:after="0" w:afterAutospacing="0"/>
                                  <w:textAlignment w:val="baseline"/>
                                </w:pPr>
                                <w:r>
                                  <w:t>-Ĉ</w:t>
                                </w:r>
                              </w:p>
                            </w:txbxContent>
                          </wps:txbx>
                          <wps:bodyPr wrap="square" rtlCol="0">
                            <a:noAutofit/>
                          </wps:bodyPr>
                        </wps:wsp>
                      </wpg:grpSp>
                    </wpg:wgp>
                  </a:graphicData>
                </a:graphic>
              </wp:inline>
            </w:drawing>
          </mc:Choice>
          <mc:Fallback>
            <w:pict>
              <v:group id="Group 8" o:spid="_x0000_s1027" style="width:430.75pt;height:213.1pt;mso-position-horizontal-relative:char;mso-position-vertical-relative:line" coordorigin="3369,16331" coordsize="88229,43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able" o:spid="_x0000_s1028" type="#_x0000_t75" style="position:absolute;left:53552;top:17526;width:34750;height:333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nr2fFAAAA2wAAAA8AAABkcnMvZG93bnJldi54bWxEj0FrwkAUhO8F/8PyhN7qRiklRFcRsdCA&#10;B2tS6PGRfWaD2bchu01Sf323UOhxmJlvmM1usq0YqPeNYwXLRQKCuHK64VpBWbw+pSB8QNbYOiYF&#10;3+Rht509bDDTbuR3Gi6hFhHCPkMFJoQuk9JXhiz6heuIo3d1vcUQZV9L3eMY4baVqyR5kRYbjgsG&#10;OzoYqm6XL6sg/zjV52NqPpOptPm5Pd7TURZKPc6n/RpEoCn8h//ab1rB6hl+v8QfIL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wp69nxQAAANsAAAAPAAAAAAAAAAAAAAAA&#10;AJ8CAABkcnMvZG93bnJldi54bWxQSwUGAAAAAAQABAD3AAAAkQMAAAAA&#10;">
                  <v:imagedata r:id="rId20" o:title=""/>
                  <v:path arrowok="t"/>
                </v:shape>
                <v:group id="Group 25" o:spid="_x0000_s1029" style="position:absolute;left:3369;top:16447;width:44805;height:43552" coordorigin="3369,16447" coordsize="4480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Picture 42" o:spid="_x0000_s1030" type="#_x0000_t75" style="position:absolute;left:10668;top:18288;width:33528;height:320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TdCDBAAAA2wAAAA8AAABkcnMvZG93bnJldi54bWxEj0GLwjAUhO+C/yE8YW82VUSXrlEWQfBo&#10;a/H8aN6m3W1eShNt/fcbQfA4zMw3zHY/2lbcqfeNYwWLJAVBXDndsFFQXo7zTxA+IGtsHZOCB3nY&#10;76aTLWbaDZzTvQhGRAj7DBXUIXSZlL6qyaJPXEccvR/XWwxR9kbqHocIt61cpulaWmw4LtTY0aGm&#10;6q+4WQWp8df1ZqFNuVmdy1M+HHLzWyj1MRu/v0AEGsM7/GqftILVEp5f4g+Qu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DTdCDBAAAA2wAAAA8AAAAAAAAAAAAAAAAAnwIA&#10;AGRycy9kb3ducmV2LnhtbFBLBQYAAAAABAAEAPcAAACNAwAAAAA=&#10;">
                    <v:imagedata r:id="rId21" o:title=""/>
                  </v:shape>
                  <v:shape id="TextBox 25" o:spid="_x0000_s1031" type="#_x0000_t202" style="position:absolute;left:17082;top:54208;width:31092;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kk8MA&#10;AADbAAAADwAAAGRycy9kb3ducmV2LnhtbESPT2vCQBTE7wW/w/KE3uqu/4qm2YgohZ4UrQreHtln&#10;Epp9G7Jbk377rlDocZiZ3zDpqre1uFPrK8caxiMFgjh3puJCw+nz/WUBwgdkg7Vj0vBDHlbZ4CnF&#10;xLiOD3Q/hkJECPsENZQhNImUPi/Joh+5hjh6N9daDFG2hTQtdhFuazlR6lVarDgulNjQpqT86/ht&#10;NZx3t+tlpvbF1s6bzvVKsl1KrZ+H/foNRKA+/If/2h9Gw2wKjy/xB8j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Fkk8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v:textbox>
                  </v:shape>
                  <v:shape id="TextBox 26" o:spid="_x0000_s1032" type="#_x0000_t202" style="position:absolute;left:3369;top:20418;width:7618;height:24358;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qYV8QA&#10;AADbAAAADwAAAGRycy9kb3ducmV2LnhtbESPQWvCQBSE7wX/w/IEb3VjECmpqwRBFJFiY8HrI/vM&#10;BrNvY3bV+O+7QqHHYWa+YebL3jbiTp2vHSuYjBMQxKXTNVcKfo7r9w8QPiBrbByTgid5WC4Gb3PM&#10;tHvwN92LUIkIYZ+hAhNCm0npS0MW/di1xNE7u85iiLKrpO7wEeG2kWmSzKTFmuOCwZZWhspLcbMK&#10;Dl+nq8nT9W3TpLt9si3z4ng6KDUa9vkniEB9+A//tbdawXQKr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T6mFfEAAAA2wAAAA8AAAAAAAAAAAAAAAAAmAIAAGRycy9k&#10;b3ducmV2LnhtbFBLBQYAAAAABAAEAPUAAACJAwAAAAA=&#10;" filled="f" stroked="f">
                    <v:textbox style="layout-flow:vertical-ideographic">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v:textbox>
                  </v:shape>
                  <v:line id="Straight Connector 45" o:spid="_x0000_s1033" style="position:absolute;flip:y;visibility:visible;mso-wrap-style:square" from="27750,48672" to="27750,501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T9fcQAAADbAAAADwAAAGRycy9kb3ducmV2LnhtbESPUWvCQBCE3wv+h2OFvtVLpS1p9BQR&#10;hBZKoSoF35bcNpc2txdya4z/vicIPg4z8w0zXw6+UT11sQ5s4HGSgSIug625MrDfbR5yUFGQLTaB&#10;ycCZIiwXo7s5Fjac+Iv6rVQqQTgWaMCJtIXWsXTkMU5CS5y8n9B5lCS7StsOTwnuGz3Nshftsea0&#10;4LCltaPyb3v0BkpZnXO9fv39zO3hu48f4o7vYsz9eFjNQAkNcgtf22/WwNMzXL6kH6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ZP19xAAAANsAAAAPAAAAAAAAAAAA&#10;AAAAAKECAABkcnMvZG93bnJldi54bWxQSwUGAAAAAAQABAD5AAAAkgMAAAAA&#10;" filled="t" fillcolor="#4f81bd [3204]" strokecolor="black [3213]" strokeweight="3pt"/>
                  <v:line id="Straight Connector 46" o:spid="_x0000_s1034" style="position:absolute;visibility:visible;mso-wrap-style:square" from="10986,34725" to="12510,34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ECrsQAAADbAAAADwAAAGRycy9kb3ducmV2LnhtbESPT2sCMRTE70K/Q3iF3jRbKWpXo5SF&#10;0goe/FPw+kieu4vJy7qJuv32RhA8DjPzG2a26JwVF2pD7VnB+yADQay9qblU8Lf77k9AhIhs0Hom&#10;Bf8UYDF/6c0wN/7KG7psYykShEOOCqoYm1zKoCtyGAa+IU7ewbcOY5JtKU2L1wR3Vg6zbCQd1pwW&#10;KmyoqEgft2enYGlP3U/h9uZzfd6NC1vopd6slHp77b6mICJ18Rl+tH+Ngo8R3L+kHyDn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AoQKuxAAAANsAAAAPAAAAAAAAAAAA&#10;AAAAAKECAABkcnMvZG93bnJldi54bWxQSwUGAAAAAAQABAD5AAAAkgMAAAAA&#10;" filled="t" fillcolor="#4f81bd [3204]" strokecolor="black [3213]" strokeweight="3pt"/>
                  <v:shape id="TextBox 29" o:spid="_x0000_s1035" type="#_x0000_t202" style="position:absolute;left:26144;top:50398;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pikMQA&#10;AADbAAAADwAAAGRycy9kb3ducmV2LnhtbESPQWvCQBSE7wX/w/IEb7qr2FbTbESUQk8tpip4e2Sf&#10;SWj2bchuTfrvuwWhx2FmvmHSzWAbcaPO1441zGcKBHHhTM2lhuPn63QFwgdkg41j0vBDHjbZ6CHF&#10;xLieD3TLQykihH2CGqoQ2kRKX1Rk0c9cSxy9q+sshii7UpoO+wi3jVwo9SQt1hwXKmxpV1HxlX9b&#10;Daf36+W8VB/l3j62vRuUZLuWWk/Gw/YFRKAh/Ifv7TejYfkM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aYpD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30" o:spid="_x0000_s1036" type="#_x0000_t202" style="position:absolute;left:42589;top:50398;width:5357;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X24r4A&#10;AADbAAAADwAAAGRycy9kb3ducmV2LnhtbERPy4rCMBTdC/5DuII7TRxUtBpFRoRZOfgEd5fm2hab&#10;m9JE2/n7yUJweTjv5bq1pXhR7QvHGkZDBYI4dabgTMP5tBvMQPiAbLB0TBr+yMN61e0sMTGu4QO9&#10;jiETMYR9ghryEKpESp/mZNEPXUUcuburLYYI60yaGpsYbkv5pdRUWiw4NuRY0XdO6eP4tBou+/vt&#10;Ola/2dZOqsa1SrKdS637vXazABGoDR/x2/1jNIzj2P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FF9uK+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1" o:spid="_x0000_s1037" type="#_x0000_t202" style="position:absolute;left:7857;top:16447;width:5358;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lTecMA&#10;AADbAAAADwAAAGRycy9kb3ducmV2LnhtbESPzWrDMBCE74W8g9hAbrWUkpbYiWxCS6CnluYPclus&#10;jW1irYylxu7bV4VCjsPMfMOsi9G24ka9bxxrmCcKBHHpTMOVhsN++7gE4QOywdYxafghD0U+eVhj&#10;ZtzAX3TbhUpECPsMNdQhdJmUvqzJok9cRxy9i+sthij7Spoehwi3rXxS6kVabDgu1NjRa03ldfdt&#10;NRw/LufTQn1Wb/a5G9yoJNtUaj2bjpsViEBjuIf/2+9GwyK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glTec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2" o:spid="_x0000_s1038" type="#_x0000_t202" style="position:absolute;left:7857;top:32877;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psOb4A&#10;AADbAAAADwAAAGRycy9kb3ducmV2LnhtbERPy4rCMBTdD/gP4QqzGxNFRatRRBFmNeIT3F2aa1ts&#10;bkoTbefvzUJweTjv+bK1pXhS7QvHGvo9BYI4dabgTMPpuP2ZgPAB2WDpmDT8k4flovM1x8S4hvf0&#10;PIRMxBD2CWrIQ6gSKX2ak0XfcxVx5G6uthgirDNpamxiuC3lQKmxtFhwbMixonVO6f3wsBrOf7fr&#10;Zah22caOqsa1SrKdSq2/u+1qBiJQGz7it/vXaBjF9fFL/AFy8QI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rqbDm+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33" o:spid="_x0000_s1039" type="#_x0000_t202" style="position:absolute;left:9374;top:50398;width:6373;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bJosMA&#10;AADbAAAADwAAAGRycy9kb3ducmV2LnhtbESPzWrDMBCE74W8g9hAb7XkkpTEsWJCS6CnluYPclus&#10;jW1irYylxu7bV4VCjsPMfMPkxWhbcaPeN441pIkCQVw603Cl4bDfPi1A+IBssHVMGn7IQ7GePOSY&#10;GTfwF912oRIRwj5DDXUIXSalL2uy6BPXEUfv4nqLIcq+kqbHIcJtK5+VepEWG44LNXb0WlN53X1b&#10;DcePy/k0U5/Vm513gxuVZLuUWj9Ox8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abJos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34" o:spid="_x0000_s1040" type="#_x0000_t202" style="position:absolute;left:7176;top:48112;width:6374;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RX1cIA&#10;AADbAAAADwAAAGRycy9kb3ducmV2LnhtbESPQYvCMBSE74L/ITzBmyaKyto1yrIieFJ0d4W9PZpn&#10;W2xeShNt/fdGEDwOM/MNs1i1thQ3qn3hWMNoqEAQp84UnGn4/dkMPkD4gGywdEwa7uRhtex2FpgY&#10;1/CBbseQiQhhn6CGPIQqkdKnOVn0Q1cRR+/saoshyjqTpsYmwm0px0rNpMWC40KOFX3nlF6OV6vh&#10;b3f+P03UPlvbadW4Vkm2c6l1v9d+fYII1IZ3+NXeGg3TM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dFfV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group>
                <v:group id="Group 26" o:spid="_x0000_s1041" style="position:absolute;left:46264;top:16331;width:45335;height:43552" coordorigin="46264,16331" coordsize="4533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group id="Group 27" o:spid="_x0000_s1042" style="position:absolute;left:46264;top:16331;width:45335;height:43552" coordorigin="46264,16331" coordsize="45335,43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TextBox 11" o:spid="_x0000_s1043" type="#_x0000_t202" style="position:absolute;left:60506;top:54091;width:31093;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uydcQA&#10;AADbAAAADwAAAGRycy9kb3ducmV2LnhtbESPQWvCQBSE7wX/w/IEb7qrtkXTbESUQk8tpip4e2Sf&#10;SWj2bchuTfrvuwWhx2FmvmHSzWAbcaPO1441zGcKBHHhTM2lhuPn63QFwgdkg41j0vBDHjbZ6CHF&#10;xLieD3TLQykihH2CGqoQ2kRKX1Rk0c9cSxy9q+sshii7UpoO+wi3jVwo9Swt1hwXKmxpV1HxlX9b&#10;Daf36+X8qD7KvX1qezcoyXYttZ6Mh+0LiEBD+A/f229Gw3IB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rsnX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(Neoplastic state) </w:t>
                            </w:r>
                          </w:p>
                        </w:txbxContent>
                      </v:textbox>
                    </v:shape>
                    <v:shape id="TextBox 12" o:spid="_x0000_s1044" type="#_x0000_t202" style="position:absolute;left:46264;top:20468;width:7617;height:24359;rotation:1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VzXsQA&#10;AADbAAAADwAAAGRycy9kb3ducmV2LnhtbESPQWvCQBSE7wX/w/IEb3VjBCmpqwRBFJFiY8HrI/vM&#10;BrNvY3bV+O+7QqHHYWa+YebL3jbiTp2vHSuYjBMQxKXTNVcKfo7r9w8QPiBrbByTgid5WC4Gb3PM&#10;tHvwN92LUIkIYZ+hAhNCm0npS0MW/di1xNE7u85iiLKrpO7wEeG2kWmSzKTFmuOCwZZWhspLcbMK&#10;Dl+nq8nT9W3TpLt9si3z4ng6KDUa9vkniEB9+A//tbdawXQKry/xB8jF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Vc17EAAAA2wAAAA8AAAAAAAAAAAAAAAAAmAIAAGRycy9k&#10;b3ducmV2LnhtbFBLBQYAAAAABAAEAPUAAACJAwAAAAA=&#10;" filled="f" stroked="f">
                      <v:textbox style="layout-flow:vertical-ideographic">
                        <w:txbxContent>
                          <w:p w:rsidR="00082476" w:rsidRDefault="00082476" w:rsidP="001F4B0E">
                            <w:pPr>
                              <w:pStyle w:val="NormalWeb"/>
                              <w:spacing w:before="0" w:beforeAutospacing="0" w:after="0" w:afterAutospacing="0"/>
                              <w:textAlignment w:val="baseline"/>
                            </w:pPr>
                            <w:proofErr w:type="gramStart"/>
                            <w:r>
                              <w:rPr>
                                <w:rFonts w:ascii="Arial" w:hAnsi="Arial" w:cstheme="minorBidi"/>
                                <w:b/>
                                <w:bCs/>
                                <w:color w:val="000000" w:themeColor="text1"/>
                                <w:kern w:val="24"/>
                              </w:rPr>
                              <w:t>r</w:t>
                            </w:r>
                            <w:proofErr w:type="gramEnd"/>
                            <w:r>
                              <w:rPr>
                                <w:rFonts w:ascii="Arial" w:hAnsi="Arial" w:cstheme="minorBidi"/>
                                <w:b/>
                                <w:bCs/>
                                <w:color w:val="000000" w:themeColor="text1"/>
                                <w:kern w:val="24"/>
                              </w:rPr>
                              <w:t xml:space="preserve"> (Normal state) </w:t>
                            </w:r>
                          </w:p>
                        </w:txbxContent>
                      </v:textbox>
                    </v:shape>
                    <v:line id="Straight Connector 34" o:spid="_x0000_s1045" style="position:absolute;flip:y;visibility:visible;mso-wrap-style:square" from="71184,48555" to="71184,500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4rm8QAAADbAAAADwAAAGRycy9kb3ducmV2LnhtbESPUWvCQBCE3wv+h2OFvtVLbSlp9BQR&#10;hBZKoSoF35bcNpc2txdya4z/vicIPg4z8w0zXw6+UT11sQ5s4HGSgSIug625MrDfbR5yUFGQLTaB&#10;ycCZIiwXo7s5Fjac+Iv6rVQqQTgWaMCJtIXWsXTkMU5CS5y8n9B5lCS7StsOTwnuGz3Nshftsea0&#10;4LCltaPyb3v0BkpZnXO9fv39zO3hu48f4o7vYsz9eFjNQAkNcgtf22/WwNMzXL6kH6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9LiubxAAAANsAAAAPAAAAAAAAAAAA&#10;AAAAAKECAABkcnMvZG93bnJldi54bWxQSwUGAAAAAAQABAD5AAAAkgMAAAAA&#10;" filled="t" fillcolor="#4f81bd [3204]" strokecolor="black [3213]" strokeweight="3pt"/>
                    <v:line id="Straight Connector 35" o:spid="_x0000_s1046" style="position:absolute;visibility:visible;mso-wrap-style:square" from="54420,34608" to="55944,3460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HXvpMQAAADbAAAADwAAAGRycy9kb3ducmV2LnhtbESPQWsCMRSE7wX/Q3hCbzVbi62uRpGF&#10;0go9dFXw+kieu0uTl+0m6vrvjVDocZiZb5jFqndWnKkLjWcFz6MMBLH2puFKwX73/jQFESKyQeuZ&#10;FFwpwGo5eFhgbvyFSzpvYyUShEOOCuoY21zKoGtyGEa+JU7e0XcOY5JdJU2HlwR3Vo6z7FU6bDgt&#10;1NhSUZP+2Z6cgo397T8KdzCz79PurbCF3ujyS6nHYb+eg4jUx//wX/vTKHiZwP1L+gFye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de+kxAAAANsAAAAPAAAAAAAAAAAA&#10;AAAAAKECAABkcnMvZG93bnJldi54bWxQSwUGAAAAAAQABAD5AAAAkgMAAAAA&#10;" filled="t" fillcolor="#4f81bd [3204]" strokecolor="black [3213]" strokeweight="3pt"/>
                    <v:shape id="TextBox 18" o:spid="_x0000_s1047" type="#_x0000_t202" style="position:absolute;left:69574;top:50282;width:5358;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19" o:spid="_x0000_s1048" type="#_x0000_t202" style="position:absolute;left:86018;top:50282;width:5357;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wR7cQA&#10;AADbAAAADwAAAGRycy9kb3ducmV2LnhtbESPT2sCMRTE7wW/Q3hCb5rUqm23G0UsgqeKVgu9PTZv&#10;/+DmZdmk7vrtG0HocZiZ3zDpsre1uFDrK8cansYKBHHmTMWFhuPXZvQKwgdkg7Vj0nAlD8vF4CHF&#10;xLiO93Q5hEJECPsENZQhNImUPivJoh+7hjh6uWsthijbQpoWuwi3tZwoNZcWK44LJTa0Lik7H36t&#10;htNn/vM9Vbviw86azvVKsn2TWj8O+9U7iEB9+A/f21uj4fkFbl/iD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cEe3EAAAA2wAAAA8AAAAAAAAAAAAAAAAAmAIAAGRycy9k&#10;b3ducmV2LnhtbFBLBQYAAAAABAAEAPUAAACJ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0" o:spid="_x0000_s1049" type="#_x0000_t202" style="position:absolute;left:51289;top:16331;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OFn8EA&#10;AADbAAAADwAAAGRycy9kb3ducmV2LnhtbERPW2vCMBR+H+w/hCPsbU28bMzOKEMZ7Emxm4Jvh+bY&#10;ljUnocls/ffmQdjjx3dfrAbbigt1oXGsYZwpEMSlMw1XGn6+P5/fQISIbLB1TBquFGC1fHxYYG5c&#10;z3u6FLESKYRDjhrqGH0uZShrshgy54kTd3adxZhgV0nTYZ/CbSsnSr1Kiw2nhho9rWsqf4s/q+Gw&#10;PZ+OM7WrNvbF925Qku1cav00Gj7eQUQa4r/47v4yGqZpbP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DhZ/BAAAA2wAAAA8AAAAAAAAAAAAAAAAAmAIAAGRycy9kb3du&#10;cmV2LnhtbFBLBQYAAAAABAAEAPUAAACG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1" o:spid="_x0000_s1050" type="#_x0000_t202" style="position:absolute;left:50392;top:31389;width:5358;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8gBMIA&#10;AADbAAAADwAAAGRycy9kb3ducmV2LnhtbESPT4vCMBTE74LfITzB25qoq2g1iigLe1rxL3h7NM+2&#10;2LyUJmu7336zsOBxmJnfMMt1a0vxpNoXjjUMBwoEcepMwZmG8+njbQbCB2SDpWPS8EMe1qtuZ4mJ&#10;cQ0f6HkMmYgQ9glqyEOoEil9mpNFP3AVcfTurrYYoqwzaWpsItyWcqTUVFosOC7kWNE2p/Rx/LYa&#10;Ll/32/Vd7bOdnVSNa5VkO5da93vtZgEiUBte4f/2p9EwnsP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DyAE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0</w:t>
                            </w:r>
                          </w:p>
                        </w:txbxContent>
                      </v:textbox>
                    </v:shape>
                    <v:shape id="TextBox 22" o:spid="_x0000_s1051" type="#_x0000_t202" style="position:absolute;left:52806;top:50282;width:6373;height:5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65L4A&#10;AADbAAAADwAAAGRycy9kb3ducmV2LnhtbERPy4rCMBTdC/5DuII7TRxUtBpFRoRZOfgEd5fm2hab&#10;m9JE2/n7yUJweTjv5bq1pXhR7QvHGkZDBYI4dabgTMP5tBvMQPiAbLB0TBr+yMN61e0sMTGu4QO9&#10;jiETMYR9ghryEKpESp/mZNEPXUUcuburLYYI60yaGpsYbkv5pdRUWiw4NuRY0XdO6eP4tBou+/vt&#10;Ola/2dZOqsa1SrKdS637vXazABGoDR/x2/1jNIzj+vgl/gC5+g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8z+uS+AAAA2wAAAA8AAAAAAAAAAAAAAAAAmAIAAGRycy9kb3ducmV2&#10;LnhtbFBLBQYAAAAABAAEAPUAAACDAw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shape id="TextBox 23" o:spid="_x0000_s1052" type="#_x0000_t202" style="position:absolute;left:50608;top:47997;width:6374;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9ff8IA&#10;AADbAAAADwAAAGRycy9kb3ducmV2LnhtbESPQYvCMBSE78L+h/CEvWmiqGjXKIuy4ElRd4W9PZpn&#10;W2xeShNt/fdGEDwOM/MNM1+2thQ3qn3hWMOgr0AQp84UnGn4Pf70piB8QDZYOiYNd/KwXHx05pgY&#10;1/CeboeQiQhhn6CGPIQqkdKnOVn0fVcRR+/saoshyjqTpsYmwm0ph0pNpMWC40KOFa1ySi+Hq9Xw&#10;tz3/n0Zql63tuGpcqyTbmdT6s9t+f4EI1IZ3+NXeGA2jATy/xB8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f19/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rPr>
                                <w:rFonts w:ascii="Arial" w:hAnsi="Arial" w:cstheme="minorBidi"/>
                                <w:b/>
                                <w:bCs/>
                                <w:color w:val="000000" w:themeColor="text1"/>
                                <w:kern w:val="24"/>
                              </w:rPr>
                              <w:t>-1</w:t>
                            </w:r>
                          </w:p>
                        </w:txbxContent>
                      </v:textbox>
                    </v:shape>
                  </v:group>
                  <v:shape id="_x0000_s1053" type="#_x0000_t202" style="position:absolute;left:74932;top:50079;width:3656;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4" type="#_x0000_t202" style="position:absolute;left:50503;top:26970;width:3656;height:5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a22cMA&#10;AADbAAAADwAAAGRycy9kb3ducmV2LnhtbESPzWrDMBCE74W8g9hAb7WU0JbYiWxCS6CnluYPclus&#10;jW1irYylxO7bV4VCjsPMfMOsitG24ka9bxxrmCUKBHHpTMOVhv1u87QA4QOywdYxafghD0U+eVhh&#10;ZtzA33TbhkpECPsMNdQhdJmUvqzJok9cRxy9s+sthij7Spoehwi3rZwr9SotNhwXauzorabysr1a&#10;DYfP8+n4rL6qd/vSDW5Ukm0qtX6cjusliEBjuIf/2x9GwzyFvy/xB8j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a22cMAAADbAAAADwAAAAAAAAAAAAAAAACYAgAAZHJzL2Rv&#10;d25yZXYueG1sUEsFBgAAAAAEAAQA9QAAAIgDA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5" type="#_x0000_t202" style="position:absolute;left:62211;top:50079;width:9895;height:63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WJmcEA&#10;AADbAAAADwAAAGRycy9kb3ducmV2LnhtbERPW2vCMBR+H+w/hCPsbU28bMzOKEMZ7Emxm4Jvh+bY&#10;ljUnocls/ffmQdjjx3dfrAbbigt1oXGsYZwpEMSlMw1XGn6+P5/fQISIbLB1TBquFGC1fHxYYG5c&#10;z3u6FLESKYRDjhrqGH0uZShrshgy54kTd3adxZhgV0nTYZ/CbSsnSr1Kiw2nhho9rWsqf4s/q+Gw&#10;PZ+OM7WrNvbF925Qku1cav00Gj7eQUQa4r/47v4yGqZpffqSfoBc3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1iZnBAAAA2wAAAA8AAAAAAAAAAAAAAAAAmAIAAGRycy9kb3du&#10;cmV2LnhtbFBLBQYAAAAABAAEAPUAAACGAwAAAAA=&#10;" filled="f" stroked="f">
                    <v:textbox>
                      <w:txbxContent>
                        <w:p w:rsidR="00082476" w:rsidRDefault="00082476" w:rsidP="001F4B0E">
                          <w:pPr>
                            <w:pStyle w:val="NormalWeb"/>
                            <w:spacing w:before="0" w:beforeAutospacing="0" w:after="0" w:afterAutospacing="0"/>
                            <w:textAlignment w:val="baseline"/>
                          </w:pPr>
                          <w:r>
                            <w:t>-Ĉ</w:t>
                          </w:r>
                        </w:p>
                      </w:txbxContent>
                    </v:textbox>
                  </v:shape>
                  <v:shape id="_x0000_s1056" type="#_x0000_t202" style="position:absolute;left:49740;top:36891;width:6907;height:97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ksAsIA&#10;AADbAAAADwAAAGRycy9kb3ducmV2LnhtbESPT4vCMBTE74LfITzB25qoq2g1iigLe1rxL3h7NM+2&#10;2LyUJmu7336zsOBxmJnfMMt1a0vxpNoXjjUMBwoEcepMwZmG8+njbQbCB2SDpWPS8EMe1qtuZ4mJ&#10;cQ0f6HkMmYgQ9glqyEOoEil9mpNFP3AVcfTurrYYoqwzaWpsItyWcqTUVFosOC7kWNE2p/Rx/LYa&#10;Ll/32/Vd7bOdnVSNa5VkO5da93vtZgEiUBte4f/2p9EwHsLfl/gD5Oo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eSwCwgAAANsAAAAPAAAAAAAAAAAAAAAAAJgCAABkcnMvZG93&#10;bnJldi54bWxQSwUGAAAAAAQABAD1AAAAhwMAAAAA&#10;" filled="f" stroked="f">
                    <v:textbox>
                      <w:txbxContent>
                        <w:p w:rsidR="00082476" w:rsidRDefault="00082476" w:rsidP="001F4B0E">
                          <w:pPr>
                            <w:pStyle w:val="NormalWeb"/>
                            <w:spacing w:before="0" w:beforeAutospacing="0" w:after="0" w:afterAutospacing="0"/>
                            <w:textAlignment w:val="baseline"/>
                          </w:pPr>
                          <w:r>
                            <w:t>-Ĉ</w:t>
                          </w:r>
                        </w:p>
                      </w:txbxContent>
                    </v:textbox>
                  </v:shape>
                </v:group>
                <w10:anchorlock/>
              </v:group>
            </w:pict>
          </mc:Fallback>
        </mc:AlternateContent>
      </w:r>
    </w:p>
    <w:p w:rsidR="00473144" w:rsidRPr="00CC7E95" w:rsidRDefault="00473144" w:rsidP="00C97AF6">
      <w:pPr>
        <w:rPr>
          <w:rFonts w:ascii="Times New Roman" w:hAnsi="Times New Roman" w:cs="Times New Roman"/>
          <w:sz w:val="24"/>
          <w:szCs w:val="24"/>
        </w:rPr>
      </w:pPr>
      <w:proofErr w:type="gramStart"/>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8</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sidR="00F251D0">
        <w:rPr>
          <w:rFonts w:ascii="Times New Roman" w:hAnsi="Times New Roman" w:cs="Times New Roman" w:hint="eastAsia"/>
          <w:sz w:val="24"/>
          <w:szCs w:val="24"/>
        </w:rPr>
        <w:t xml:space="preserve">Co-expression galaxy (left) and nine regions partitioned by optimal threshold </w:t>
      </w:r>
      <w:r w:rsidR="004E2BD9">
        <w:rPr>
          <w:rFonts w:ascii="Times New Roman" w:hAnsi="Times New Roman" w:cs="Times New Roman"/>
          <w:sz w:val="24"/>
          <w:szCs w:val="24"/>
        </w:rPr>
        <w:t>Ĉ</w:t>
      </w:r>
      <w:r w:rsidR="00874AA5">
        <w:rPr>
          <w:rFonts w:ascii="Times New Roman" w:hAnsi="Times New Roman" w:cs="Times New Roman" w:hint="eastAsia"/>
          <w:sz w:val="24"/>
          <w:szCs w:val="24"/>
        </w:rPr>
        <w:t xml:space="preserve"> </w:t>
      </w:r>
      <w:r w:rsidR="00F251D0">
        <w:rPr>
          <w:rFonts w:ascii="Times New Roman" w:hAnsi="Times New Roman" w:cs="Times New Roman" w:hint="eastAsia"/>
          <w:sz w:val="24"/>
          <w:szCs w:val="24"/>
        </w:rPr>
        <w:t>(right). SCP and WCP stand for strong and weak co-expressed pairs respectively.</w:t>
      </w:r>
    </w:p>
    <w:p w:rsidR="00473144" w:rsidRDefault="00473144" w:rsidP="0092239A">
      <w:pPr>
        <w:ind w:firstLine="420"/>
        <w:rPr>
          <w:rFonts w:ascii="Times New Roman" w:hAnsi="Times New Roman" w:cs="Times New Roman"/>
          <w:sz w:val="24"/>
          <w:szCs w:val="24"/>
        </w:rPr>
      </w:pPr>
    </w:p>
    <w:p w:rsidR="007666A3" w:rsidRDefault="003C6D41" w:rsidP="0092239A">
      <w:pPr>
        <w:ind w:firstLine="420"/>
        <w:rPr>
          <w:rFonts w:ascii="Times New Roman" w:hAnsi="Times New Roman" w:cs="Times New Roman"/>
          <w:sz w:val="24"/>
          <w:szCs w:val="24"/>
        </w:rPr>
      </w:pPr>
      <w:r>
        <w:rPr>
          <w:rFonts w:ascii="Times New Roman" w:hAnsi="Times New Roman" w:cs="Times New Roman" w:hint="eastAsia"/>
          <w:sz w:val="24"/>
          <w:szCs w:val="24"/>
        </w:rPr>
        <w:t xml:space="preserve">It is intriguing to collate the partitioning with the correlation distributions. Figure </w:t>
      </w:r>
      <w:r w:rsidR="00AD2AD1">
        <w:rPr>
          <w:rFonts w:ascii="Times New Roman" w:hAnsi="Times New Roman" w:cs="Times New Roman"/>
          <w:sz w:val="24"/>
          <w:szCs w:val="24"/>
        </w:rPr>
        <w:t>9</w:t>
      </w:r>
      <w:r>
        <w:rPr>
          <w:rFonts w:ascii="Times New Roman" w:hAnsi="Times New Roman" w:cs="Times New Roman" w:hint="eastAsia"/>
          <w:sz w:val="24"/>
          <w:szCs w:val="24"/>
        </w:rPr>
        <w:t xml:space="preserve"> shows </w:t>
      </w:r>
      <w:r w:rsidR="00FF27E5">
        <w:rPr>
          <w:rFonts w:ascii="Times New Roman" w:hAnsi="Times New Roman" w:cs="Times New Roman" w:hint="eastAsia"/>
          <w:sz w:val="24"/>
          <w:szCs w:val="24"/>
        </w:rPr>
        <w:t xml:space="preserve">that the strong co-expression tails of the correlation distribution in neoplastic state assemble the </w:t>
      </w:r>
      <w:r w:rsidR="00B97A7F">
        <w:rPr>
          <w:rFonts w:ascii="Times New Roman" w:hAnsi="Times New Roman" w:cs="Times New Roman" w:hint="eastAsia"/>
          <w:sz w:val="24"/>
          <w:szCs w:val="24"/>
        </w:rPr>
        <w:t>neoplasm</w:t>
      </w:r>
      <w:r w:rsidR="00FF27E5">
        <w:rPr>
          <w:rFonts w:ascii="Times New Roman" w:hAnsi="Times New Roman" w:cs="Times New Roman" w:hint="eastAsia"/>
          <w:sz w:val="24"/>
          <w:szCs w:val="24"/>
        </w:rPr>
        <w:t>-specific</w:t>
      </w:r>
      <w:r w:rsidR="00B97A7F">
        <w:rPr>
          <w:rFonts w:ascii="Times New Roman" w:hAnsi="Times New Roman" w:cs="Times New Roman" w:hint="eastAsia"/>
          <w:sz w:val="24"/>
          <w:szCs w:val="24"/>
        </w:rPr>
        <w:t>, conforming and opposing</w:t>
      </w:r>
      <w:r w:rsidR="00FF27E5">
        <w:rPr>
          <w:rFonts w:ascii="Times New Roman" w:hAnsi="Times New Roman" w:cs="Times New Roman" w:hint="eastAsia"/>
          <w:sz w:val="24"/>
          <w:szCs w:val="24"/>
        </w:rPr>
        <w:t xml:space="preserve"> SCPs. Similarly, it is shown in Figure </w:t>
      </w:r>
      <w:r w:rsidR="00AD2AD1">
        <w:rPr>
          <w:rFonts w:ascii="Times New Roman" w:hAnsi="Times New Roman" w:cs="Times New Roman"/>
          <w:sz w:val="24"/>
          <w:szCs w:val="24"/>
        </w:rPr>
        <w:t>10</w:t>
      </w:r>
      <w:r w:rsidR="00FF27E5">
        <w:rPr>
          <w:rFonts w:ascii="Times New Roman" w:hAnsi="Times New Roman" w:cs="Times New Roman" w:hint="eastAsia"/>
          <w:sz w:val="24"/>
          <w:szCs w:val="24"/>
        </w:rPr>
        <w:t xml:space="preserve"> that the strong co-expression tails of the correlation distribution in normal state </w:t>
      </w:r>
      <w:r w:rsidR="00B97A7F">
        <w:rPr>
          <w:rFonts w:ascii="Times New Roman" w:hAnsi="Times New Roman" w:cs="Times New Roman" w:hint="eastAsia"/>
          <w:sz w:val="24"/>
          <w:szCs w:val="24"/>
        </w:rPr>
        <w:t xml:space="preserve">assemble </w:t>
      </w:r>
      <w:r w:rsidR="00FF27E5">
        <w:rPr>
          <w:rFonts w:ascii="Times New Roman" w:hAnsi="Times New Roman" w:cs="Times New Roman" w:hint="eastAsia"/>
          <w:sz w:val="24"/>
          <w:szCs w:val="24"/>
        </w:rPr>
        <w:t>the n</w:t>
      </w:r>
      <w:r w:rsidR="00B97A7F">
        <w:rPr>
          <w:rFonts w:ascii="Times New Roman" w:hAnsi="Times New Roman" w:cs="Times New Roman" w:hint="eastAsia"/>
          <w:sz w:val="24"/>
          <w:szCs w:val="24"/>
        </w:rPr>
        <w:t>or</w:t>
      </w:r>
      <w:r w:rsidR="00FF27E5">
        <w:rPr>
          <w:rFonts w:ascii="Times New Roman" w:hAnsi="Times New Roman" w:cs="Times New Roman" w:hint="eastAsia"/>
          <w:sz w:val="24"/>
          <w:szCs w:val="24"/>
        </w:rPr>
        <w:t>m</w:t>
      </w:r>
      <w:r w:rsidR="00B97A7F">
        <w:rPr>
          <w:rFonts w:ascii="Times New Roman" w:hAnsi="Times New Roman" w:cs="Times New Roman" w:hint="eastAsia"/>
          <w:sz w:val="24"/>
          <w:szCs w:val="24"/>
        </w:rPr>
        <w:t>al</w:t>
      </w:r>
      <w:r w:rsidR="00FF27E5">
        <w:rPr>
          <w:rFonts w:ascii="Times New Roman" w:hAnsi="Times New Roman" w:cs="Times New Roman" w:hint="eastAsia"/>
          <w:sz w:val="24"/>
          <w:szCs w:val="24"/>
        </w:rPr>
        <w:t>-specific</w:t>
      </w:r>
      <w:r w:rsidR="00B97A7F">
        <w:rPr>
          <w:rFonts w:ascii="Times New Roman" w:hAnsi="Times New Roman" w:cs="Times New Roman" w:hint="eastAsia"/>
          <w:sz w:val="24"/>
          <w:szCs w:val="24"/>
        </w:rPr>
        <w:t>, conforming and opposing</w:t>
      </w:r>
      <w:r w:rsidR="00FF27E5">
        <w:rPr>
          <w:rFonts w:ascii="Times New Roman" w:hAnsi="Times New Roman" w:cs="Times New Roman" w:hint="eastAsia"/>
          <w:sz w:val="24"/>
          <w:szCs w:val="24"/>
        </w:rPr>
        <w:t xml:space="preserve"> SCPs.</w:t>
      </w:r>
      <w:r w:rsidR="00545E9A">
        <w:rPr>
          <w:rFonts w:ascii="Times New Roman" w:hAnsi="Times New Roman" w:cs="Times New Roman" w:hint="eastAsia"/>
          <w:sz w:val="24"/>
          <w:szCs w:val="24"/>
        </w:rPr>
        <w:t xml:space="preserve"> According to equation (</w:t>
      </w:r>
      <w:r w:rsidR="00151990">
        <w:rPr>
          <w:rFonts w:ascii="Times New Roman" w:hAnsi="Times New Roman" w:cs="Times New Roman"/>
          <w:sz w:val="24"/>
          <w:szCs w:val="24"/>
        </w:rPr>
        <w:t>10</w:t>
      </w:r>
      <w:r w:rsidR="00545E9A">
        <w:rPr>
          <w:rFonts w:ascii="Times New Roman" w:hAnsi="Times New Roman" w:cs="Times New Roman" w:hint="eastAsia"/>
          <w:sz w:val="24"/>
          <w:szCs w:val="24"/>
        </w:rPr>
        <w:t xml:space="preserve">), the structural difference is quantified by D-value and is equivalent to the </w:t>
      </w:r>
      <w:r w:rsidR="001051C0">
        <w:rPr>
          <w:rFonts w:ascii="Times New Roman" w:hAnsi="Times New Roman" w:cs="Times New Roman" w:hint="eastAsia"/>
          <w:sz w:val="24"/>
          <w:szCs w:val="24"/>
        </w:rPr>
        <w:t xml:space="preserve">discrepancy </w:t>
      </w:r>
      <w:r w:rsidR="00151990">
        <w:rPr>
          <w:rFonts w:ascii="Times New Roman" w:hAnsi="Times New Roman" w:cs="Times New Roman"/>
          <w:sz w:val="24"/>
          <w:szCs w:val="24"/>
        </w:rPr>
        <w:t xml:space="preserve">in the densities represented by </w:t>
      </w:r>
      <w:r w:rsidR="00151990">
        <w:rPr>
          <w:rFonts w:ascii="Times New Roman" w:hAnsi="Times New Roman" w:cs="Times New Roman" w:hint="eastAsia"/>
          <w:sz w:val="24"/>
          <w:szCs w:val="24"/>
        </w:rPr>
        <w:t xml:space="preserve">the strong co-expression tails </w:t>
      </w:r>
      <w:r w:rsidR="001051C0">
        <w:rPr>
          <w:rFonts w:ascii="Times New Roman" w:hAnsi="Times New Roman" w:cs="Times New Roman" w:hint="eastAsia"/>
          <w:sz w:val="24"/>
          <w:szCs w:val="24"/>
        </w:rPr>
        <w:t xml:space="preserve">between the two states where the conforming and opposing SCPs are found in common. </w:t>
      </w:r>
      <w:r w:rsidR="00606BC8">
        <w:rPr>
          <w:rFonts w:ascii="Times New Roman" w:hAnsi="Times New Roman" w:cs="Times New Roman" w:hint="eastAsia"/>
          <w:sz w:val="24"/>
          <w:szCs w:val="24"/>
        </w:rPr>
        <w:t>In other words</w:t>
      </w:r>
      <w:r w:rsidR="001051C0">
        <w:rPr>
          <w:rFonts w:ascii="Times New Roman" w:hAnsi="Times New Roman" w:cs="Times New Roman" w:hint="eastAsia"/>
          <w:sz w:val="24"/>
          <w:szCs w:val="24"/>
        </w:rPr>
        <w:t xml:space="preserve">, the structural difference in co-expression is </w:t>
      </w:r>
      <w:r w:rsidR="00D66C1C">
        <w:rPr>
          <w:rFonts w:ascii="Times New Roman" w:hAnsi="Times New Roman" w:cs="Times New Roman" w:hint="eastAsia"/>
          <w:sz w:val="24"/>
          <w:szCs w:val="24"/>
        </w:rPr>
        <w:t xml:space="preserve">simply </w:t>
      </w:r>
      <w:r w:rsidR="001051C0">
        <w:rPr>
          <w:rFonts w:ascii="Times New Roman" w:hAnsi="Times New Roman" w:cs="Times New Roman" w:hint="eastAsia"/>
          <w:sz w:val="24"/>
          <w:szCs w:val="24"/>
        </w:rPr>
        <w:t>determined by the pair count difference between the normal-</w:t>
      </w:r>
      <w:r w:rsidR="00606BC8">
        <w:rPr>
          <w:rFonts w:ascii="Times New Roman" w:hAnsi="Times New Roman" w:cs="Times New Roman" w:hint="eastAsia"/>
          <w:sz w:val="24"/>
          <w:szCs w:val="24"/>
        </w:rPr>
        <w:t>specific</w:t>
      </w:r>
      <w:r w:rsidR="001051C0">
        <w:rPr>
          <w:rFonts w:ascii="Times New Roman" w:hAnsi="Times New Roman" w:cs="Times New Roman" w:hint="eastAsia"/>
          <w:sz w:val="24"/>
          <w:szCs w:val="24"/>
        </w:rPr>
        <w:t xml:space="preserve"> and neoplasm-specific SCPs.</w:t>
      </w:r>
      <w:r w:rsidR="00606BC8">
        <w:rPr>
          <w:rFonts w:ascii="Times New Roman" w:hAnsi="Times New Roman" w:cs="Times New Roman" w:hint="eastAsia"/>
          <w:sz w:val="24"/>
          <w:szCs w:val="24"/>
        </w:rPr>
        <w:t xml:space="preserve"> </w:t>
      </w:r>
      <w:r w:rsidR="002427D8">
        <w:rPr>
          <w:rFonts w:ascii="Times New Roman" w:hAnsi="Times New Roman" w:cs="Times New Roman" w:hint="eastAsia"/>
          <w:sz w:val="24"/>
          <w:szCs w:val="24"/>
        </w:rPr>
        <w:t>It is also interesting to note that t</w:t>
      </w:r>
      <w:r w:rsidR="00606BC8">
        <w:rPr>
          <w:rFonts w:ascii="Times New Roman" w:hAnsi="Times New Roman" w:cs="Times New Roman" w:hint="eastAsia"/>
          <w:sz w:val="24"/>
          <w:szCs w:val="24"/>
        </w:rPr>
        <w:t xml:space="preserve">he co-expression galaxy will be </w:t>
      </w:r>
      <w:r w:rsidR="002427D8">
        <w:rPr>
          <w:rFonts w:ascii="Times New Roman" w:hAnsi="Times New Roman" w:cs="Times New Roman" w:hint="eastAsia"/>
          <w:sz w:val="24"/>
          <w:szCs w:val="24"/>
        </w:rPr>
        <w:t>a</w:t>
      </w:r>
      <w:r w:rsidR="00606BC8">
        <w:rPr>
          <w:rFonts w:ascii="Times New Roman" w:hAnsi="Times New Roman" w:cs="Times New Roman" w:hint="eastAsia"/>
          <w:sz w:val="24"/>
          <w:szCs w:val="24"/>
        </w:rPr>
        <w:t xml:space="preserve">symmetric about the identity line if the counts of normal-specific and neoplasm-specific SCPs </w:t>
      </w:r>
      <w:r w:rsidR="00FF00C9">
        <w:rPr>
          <w:rFonts w:ascii="Times New Roman" w:hAnsi="Times New Roman" w:cs="Times New Roman" w:hint="eastAsia"/>
          <w:sz w:val="24"/>
          <w:szCs w:val="24"/>
        </w:rPr>
        <w:t xml:space="preserve">are different. Thus, the regional difference in gene pair counts in co-expression galaxy, especially for normal-specific and neoplasm-specific SCPs, </w:t>
      </w:r>
      <w:r w:rsidR="001B4A82">
        <w:rPr>
          <w:rFonts w:ascii="Times New Roman" w:hAnsi="Times New Roman" w:cs="Times New Roman"/>
          <w:sz w:val="24"/>
          <w:szCs w:val="24"/>
        </w:rPr>
        <w:t>accounts for the</w:t>
      </w:r>
      <w:r w:rsidR="00FF00C9">
        <w:rPr>
          <w:rFonts w:ascii="Times New Roman" w:hAnsi="Times New Roman" w:cs="Times New Roman" w:hint="eastAsia"/>
          <w:sz w:val="24"/>
          <w:szCs w:val="24"/>
        </w:rPr>
        <w:t xml:space="preserve"> differential co-expression structures. </w:t>
      </w:r>
    </w:p>
    <w:p w:rsidR="007666A3" w:rsidRDefault="007666A3" w:rsidP="0092239A">
      <w:pPr>
        <w:ind w:firstLine="420"/>
        <w:rPr>
          <w:rFonts w:ascii="Times New Roman" w:hAnsi="Times New Roman" w:cs="Times New Roman"/>
          <w:sz w:val="24"/>
          <w:szCs w:val="24"/>
        </w:rPr>
      </w:pPr>
    </w:p>
    <w:p w:rsidR="00554F21" w:rsidRDefault="007666A3" w:rsidP="0092239A">
      <w:pPr>
        <w:ind w:firstLine="420"/>
        <w:rPr>
          <w:rFonts w:ascii="Times New Roman" w:hAnsi="Times New Roman" w:cs="Times New Roman"/>
          <w:sz w:val="24"/>
          <w:szCs w:val="24"/>
        </w:rPr>
      </w:pPr>
      <w:r>
        <w:rPr>
          <w:rFonts w:ascii="Times New Roman" w:hAnsi="Times New Roman" w:cs="Times New Roman"/>
          <w:sz w:val="24"/>
          <w:szCs w:val="24"/>
        </w:rPr>
        <w:t xml:space="preserve">Distribution-based gene pair classification was performed to the genome-wide expression matrices derived from the real microarray dataset. </w:t>
      </w:r>
      <w:r w:rsidR="0032350D">
        <w:rPr>
          <w:rFonts w:ascii="Times New Roman" w:hAnsi="Times New Roman" w:cs="Times New Roman"/>
          <w:sz w:val="24"/>
          <w:szCs w:val="24"/>
        </w:rPr>
        <w:t>To verify the connection of NPM1 with the MAPK and PI3K/AKT pathways in CML</w:t>
      </w:r>
      <w:r>
        <w:rPr>
          <w:rFonts w:ascii="Times New Roman" w:hAnsi="Times New Roman" w:cs="Times New Roman"/>
          <w:sz w:val="24"/>
          <w:szCs w:val="24"/>
        </w:rPr>
        <w:t>, the</w:t>
      </w:r>
      <w:r w:rsidR="0032350D">
        <w:rPr>
          <w:rFonts w:ascii="Times New Roman" w:hAnsi="Times New Roman" w:cs="Times New Roman"/>
          <w:sz w:val="24"/>
          <w:szCs w:val="24"/>
        </w:rPr>
        <w:t xml:space="preserve"> pairs between NPM1 and the pathway members were extracted from</w:t>
      </w:r>
      <w:r w:rsidR="0032350D" w:rsidRPr="0032350D">
        <w:rPr>
          <w:rFonts w:ascii="Times New Roman" w:hAnsi="Times New Roman" w:cs="Times New Roman"/>
          <w:sz w:val="24"/>
          <w:szCs w:val="24"/>
        </w:rPr>
        <w:t xml:space="preserve"> </w:t>
      </w:r>
      <w:r w:rsidR="0032350D">
        <w:rPr>
          <w:rFonts w:ascii="Times New Roman" w:hAnsi="Times New Roman" w:cs="Times New Roman"/>
          <w:sz w:val="24"/>
          <w:szCs w:val="24"/>
        </w:rPr>
        <w:t>the identified CML-specific and normal-specific SCPs and illustrated graphically for the comparison</w:t>
      </w:r>
      <w:r>
        <w:rPr>
          <w:rFonts w:ascii="Times New Roman" w:hAnsi="Times New Roman" w:cs="Times New Roman"/>
          <w:sz w:val="24"/>
          <w:szCs w:val="24"/>
        </w:rPr>
        <w:t xml:space="preserve">. </w:t>
      </w:r>
      <w:r w:rsidR="00554F21" w:rsidRPr="00CC7E95">
        <w:rPr>
          <w:rFonts w:ascii="Times New Roman" w:hAnsi="Times New Roman" w:cs="Times New Roman"/>
          <w:sz w:val="24"/>
          <w:szCs w:val="24"/>
        </w:rPr>
        <w:t xml:space="preserve">The </w:t>
      </w:r>
      <w:r w:rsidR="00396F6B">
        <w:rPr>
          <w:rFonts w:ascii="Times New Roman" w:hAnsi="Times New Roman" w:cs="Times New Roman" w:hint="eastAsia"/>
          <w:sz w:val="24"/>
          <w:szCs w:val="24"/>
        </w:rPr>
        <w:t>implication</w:t>
      </w:r>
      <w:r w:rsidR="00554F21" w:rsidRPr="00CC7E95">
        <w:rPr>
          <w:rFonts w:ascii="Times New Roman" w:hAnsi="Times New Roman" w:cs="Times New Roman"/>
          <w:sz w:val="24"/>
          <w:szCs w:val="24"/>
        </w:rPr>
        <w:t xml:space="preserve"> of the co-expression galaxy’s regional difference</w:t>
      </w:r>
      <w:r w:rsidR="009D4E43">
        <w:rPr>
          <w:rFonts w:ascii="Times New Roman" w:hAnsi="Times New Roman" w:cs="Times New Roman" w:hint="eastAsia"/>
          <w:sz w:val="24"/>
          <w:szCs w:val="24"/>
        </w:rPr>
        <w:t xml:space="preserve"> </w:t>
      </w:r>
      <w:r>
        <w:rPr>
          <w:rFonts w:ascii="Times New Roman" w:hAnsi="Times New Roman" w:cs="Times New Roman"/>
          <w:sz w:val="24"/>
          <w:szCs w:val="24"/>
        </w:rPr>
        <w:t>was</w:t>
      </w:r>
      <w:r w:rsidR="00554F21" w:rsidRPr="00CC7E95">
        <w:rPr>
          <w:rFonts w:ascii="Times New Roman" w:hAnsi="Times New Roman" w:cs="Times New Roman"/>
          <w:sz w:val="24"/>
          <w:szCs w:val="24"/>
        </w:rPr>
        <w:t xml:space="preserve"> </w:t>
      </w:r>
      <w:r w:rsidR="00FF00C9">
        <w:rPr>
          <w:rFonts w:ascii="Times New Roman" w:hAnsi="Times New Roman" w:cs="Times New Roman" w:hint="eastAsia"/>
          <w:sz w:val="24"/>
          <w:szCs w:val="24"/>
        </w:rPr>
        <w:t xml:space="preserve">further </w:t>
      </w:r>
      <w:r w:rsidR="00554F21" w:rsidRPr="00CC7E95">
        <w:rPr>
          <w:rFonts w:ascii="Times New Roman" w:hAnsi="Times New Roman" w:cs="Times New Roman"/>
          <w:sz w:val="24"/>
          <w:szCs w:val="24"/>
        </w:rPr>
        <w:t xml:space="preserve">investigated through the </w:t>
      </w:r>
      <w:r w:rsidR="00396F6B">
        <w:rPr>
          <w:rFonts w:ascii="Times New Roman" w:hAnsi="Times New Roman" w:cs="Times New Roman" w:hint="eastAsia"/>
          <w:sz w:val="24"/>
          <w:szCs w:val="24"/>
        </w:rPr>
        <w:t xml:space="preserve">network </w:t>
      </w:r>
      <w:r w:rsidR="00554F21" w:rsidRPr="00CC7E95">
        <w:rPr>
          <w:rFonts w:ascii="Times New Roman" w:hAnsi="Times New Roman" w:cs="Times New Roman"/>
          <w:sz w:val="24"/>
          <w:szCs w:val="24"/>
        </w:rPr>
        <w:t xml:space="preserve">analysis of </w:t>
      </w:r>
      <w:r w:rsidR="00396F6B">
        <w:rPr>
          <w:rFonts w:ascii="Times New Roman" w:hAnsi="Times New Roman" w:cs="Times New Roman" w:hint="eastAsia"/>
          <w:sz w:val="24"/>
          <w:szCs w:val="24"/>
        </w:rPr>
        <w:t xml:space="preserve">gene pairs in </w:t>
      </w:r>
      <w:r w:rsidR="00554F21" w:rsidRPr="00CC7E95">
        <w:rPr>
          <w:rFonts w:ascii="Times New Roman" w:hAnsi="Times New Roman" w:cs="Times New Roman"/>
          <w:sz w:val="24"/>
          <w:szCs w:val="24"/>
        </w:rPr>
        <w:t>the</w:t>
      </w:r>
      <w:r w:rsidR="007B0C45">
        <w:rPr>
          <w:rFonts w:ascii="Times New Roman" w:hAnsi="Times New Roman" w:cs="Times New Roman"/>
          <w:sz w:val="24"/>
          <w:szCs w:val="24"/>
        </w:rPr>
        <w:t>se partition</w:t>
      </w:r>
      <w:r w:rsidR="007B0C45">
        <w:rPr>
          <w:rFonts w:ascii="Times New Roman" w:hAnsi="Times New Roman" w:cs="Times New Roman" w:hint="eastAsia"/>
          <w:sz w:val="24"/>
          <w:szCs w:val="24"/>
        </w:rPr>
        <w:t>ed regions</w:t>
      </w:r>
      <w:r w:rsidR="00554F21" w:rsidRPr="00CC7E95">
        <w:rPr>
          <w:rFonts w:ascii="Times New Roman" w:hAnsi="Times New Roman" w:cs="Times New Roman"/>
          <w:sz w:val="24"/>
          <w:szCs w:val="24"/>
        </w:rPr>
        <w:t>.</w:t>
      </w:r>
    </w:p>
    <w:p w:rsidR="007666A3" w:rsidRDefault="007666A3" w:rsidP="0092239A">
      <w:pPr>
        <w:ind w:firstLine="420"/>
        <w:rPr>
          <w:rFonts w:ascii="Times New Roman" w:hAnsi="Times New Roman" w:cs="Times New Roman"/>
          <w:sz w:val="24"/>
          <w:szCs w:val="24"/>
        </w:rPr>
      </w:pPr>
    </w:p>
    <w:p w:rsidR="007666A3" w:rsidRDefault="007666A3" w:rsidP="0092239A">
      <w:pPr>
        <w:ind w:firstLine="420"/>
        <w:rPr>
          <w:rFonts w:ascii="Times New Roman" w:hAnsi="Times New Roman" w:cs="Times New Roman"/>
          <w:sz w:val="24"/>
          <w:szCs w:val="24"/>
        </w:rPr>
      </w:pPr>
    </w:p>
    <w:p w:rsidR="00BB611D" w:rsidRDefault="00BB611D" w:rsidP="0092239A">
      <w:pPr>
        <w:ind w:firstLine="420"/>
        <w:rPr>
          <w:rFonts w:ascii="Times New Roman" w:hAnsi="Times New Roman" w:cs="Times New Roman"/>
          <w:sz w:val="24"/>
          <w:szCs w:val="24"/>
        </w:rPr>
      </w:pPr>
    </w:p>
    <w:p w:rsidR="00BB611D" w:rsidRDefault="00D3470A" w:rsidP="00BB611D">
      <w:pPr>
        <w:rPr>
          <w:rFonts w:ascii="Times New Roman" w:hAnsi="Times New Roman" w:cs="Times New Roman"/>
          <w:sz w:val="24"/>
          <w:szCs w:val="24"/>
        </w:rPr>
      </w:pPr>
      <w:r>
        <w:rPr>
          <w:noProof/>
          <w:lang w:eastAsia="zh-TW"/>
        </w:rPr>
        <w:lastRenderedPageBreak/>
        <mc:AlternateContent>
          <mc:Choice Requires="wps">
            <w:drawing>
              <wp:anchor distT="0" distB="0" distL="114300" distR="114300" simplePos="0" relativeHeight="251665408" behindDoc="0" locked="0" layoutInCell="1" allowOverlap="1" wp14:anchorId="263B79FD" wp14:editId="52C3966E">
                <wp:simplePos x="0" y="0"/>
                <wp:positionH relativeFrom="column">
                  <wp:posOffset>1769745</wp:posOffset>
                </wp:positionH>
                <wp:positionV relativeFrom="paragraph">
                  <wp:posOffset>4377055</wp:posOffset>
                </wp:positionV>
                <wp:extent cx="226695" cy="358775"/>
                <wp:effectExtent l="0" t="0" r="0" b="0"/>
                <wp:wrapNone/>
                <wp:docPr id="53" name="TextBox 37"/>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7" o:spid="_x0000_s1057" type="#_x0000_t202" style="position:absolute;left:0;text-align:left;margin-left:139.35pt;margin-top:344.65pt;width:17.85pt;height:28.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zh-TW"/>
        </w:rPr>
        <mc:AlternateContent>
          <mc:Choice Requires="wps">
            <w:drawing>
              <wp:anchor distT="0" distB="0" distL="114300" distR="114300" simplePos="0" relativeHeight="251663360" behindDoc="0" locked="0" layoutInCell="1" allowOverlap="1" wp14:anchorId="346EEAA7" wp14:editId="1E2CE9B4">
                <wp:simplePos x="0" y="0"/>
                <wp:positionH relativeFrom="column">
                  <wp:posOffset>942975</wp:posOffset>
                </wp:positionH>
                <wp:positionV relativeFrom="paragraph">
                  <wp:posOffset>4376420</wp:posOffset>
                </wp:positionV>
                <wp:extent cx="613410" cy="393065"/>
                <wp:effectExtent l="0" t="0" r="0" b="0"/>
                <wp:wrapNone/>
                <wp:docPr id="17" name="TextBox 39"/>
                <wp:cNvGraphicFramePr/>
                <a:graphic xmlns:a="http://schemas.openxmlformats.org/drawingml/2006/main">
                  <a:graphicData uri="http://schemas.microsoft.com/office/word/2010/wordprocessingShape">
                    <wps:wsp>
                      <wps:cNvSpPr txBox="1"/>
                      <wps:spPr>
                        <a:xfrm>
                          <a:off x="0" y="0"/>
                          <a:ext cx="613410" cy="39306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9" o:spid="_x0000_s1058" type="#_x0000_t202" style="position:absolute;left:0;text-align:left;margin-left:74.25pt;margin-top:344.6pt;width:48.3pt;height:30.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zh-TW"/>
        </w:rPr>
        <mc:AlternateContent>
          <mc:Choice Requires="wps">
            <w:drawing>
              <wp:anchor distT="0" distB="0" distL="114300" distR="114300" simplePos="0" relativeHeight="251661312" behindDoc="0" locked="0" layoutInCell="1" allowOverlap="1" wp14:anchorId="3C0E5A7C" wp14:editId="0DB21474">
                <wp:simplePos x="0" y="0"/>
                <wp:positionH relativeFrom="column">
                  <wp:posOffset>140970</wp:posOffset>
                </wp:positionH>
                <wp:positionV relativeFrom="paragraph">
                  <wp:posOffset>3483610</wp:posOffset>
                </wp:positionV>
                <wp:extent cx="427990" cy="603885"/>
                <wp:effectExtent l="0" t="0" r="0" b="0"/>
                <wp:wrapNone/>
                <wp:docPr id="15" name="TextBox 40"/>
                <wp:cNvGraphicFramePr/>
                <a:graphic xmlns:a="http://schemas.openxmlformats.org/drawingml/2006/main">
                  <a:graphicData uri="http://schemas.microsoft.com/office/word/2010/wordprocessingShape">
                    <wps:wsp>
                      <wps:cNvSpPr txBox="1"/>
                      <wps:spPr>
                        <a:xfrm>
                          <a:off x="0" y="0"/>
                          <a:ext cx="427990" cy="60388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40" o:spid="_x0000_s1059" type="#_x0000_t202" style="position:absolute;left:0;text-align:left;margin-left:11.1pt;margin-top:274.3pt;width:33.7pt;height:47.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noProof/>
          <w:lang w:eastAsia="zh-TW"/>
        </w:rPr>
        <mc:AlternateContent>
          <mc:Choice Requires="wps">
            <w:drawing>
              <wp:anchor distT="0" distB="0" distL="114300" distR="114300" simplePos="0" relativeHeight="251659264" behindDoc="0" locked="0" layoutInCell="1" allowOverlap="1" wp14:anchorId="03C74B9C" wp14:editId="0FAC4C42">
                <wp:simplePos x="0" y="0"/>
                <wp:positionH relativeFrom="column">
                  <wp:posOffset>198120</wp:posOffset>
                </wp:positionH>
                <wp:positionV relativeFrom="paragraph">
                  <wp:posOffset>2830830</wp:posOffset>
                </wp:positionV>
                <wp:extent cx="226710" cy="358828"/>
                <wp:effectExtent l="0" t="0" r="0" b="0"/>
                <wp:wrapNone/>
                <wp:docPr id="14" name="TextBox 38"/>
                <wp:cNvGraphicFramePr/>
                <a:graphic xmlns:a="http://schemas.openxmlformats.org/drawingml/2006/main">
                  <a:graphicData uri="http://schemas.microsoft.com/office/word/2010/wordprocessingShape">
                    <wps:wsp>
                      <wps:cNvSpPr txBox="1"/>
                      <wps:spPr>
                        <a:xfrm>
                          <a:off x="0" y="0"/>
                          <a:ext cx="226710" cy="358828"/>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TextBox 38" o:spid="_x0000_s1060" type="#_x0000_t202" style="position:absolute;left:0;text-align:left;margin-left:15.6pt;margin-top:222.9pt;width:17.85pt;height:28.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rFonts w:ascii="Times New Roman" w:hAnsi="Times New Roman" w:cs="Times New Roman"/>
          <w:noProof/>
          <w:sz w:val="24"/>
          <w:szCs w:val="24"/>
          <w:lang w:eastAsia="zh-TW"/>
        </w:rPr>
        <w:drawing>
          <wp:inline distT="0" distB="0" distL="0" distR="0" wp14:anchorId="5FF6365F" wp14:editId="0390D5C6">
            <wp:extent cx="2657475" cy="49053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57475" cy="4905375"/>
                    </a:xfrm>
                    <a:prstGeom prst="rect">
                      <a:avLst/>
                    </a:prstGeom>
                    <a:noFill/>
                    <a:ln>
                      <a:noFill/>
                    </a:ln>
                  </pic:spPr>
                </pic:pic>
              </a:graphicData>
            </a:graphic>
          </wp:inline>
        </w:drawing>
      </w:r>
    </w:p>
    <w:p w:rsidR="006E0CCC" w:rsidRDefault="006E0CCC" w:rsidP="00BB611D">
      <w:pPr>
        <w:rPr>
          <w:rFonts w:ascii="Times New Roman" w:hAnsi="Times New Roman" w:cs="Times New Roman"/>
          <w:sz w:val="24"/>
          <w:szCs w:val="24"/>
        </w:rPr>
      </w:pPr>
      <w:proofErr w:type="gramStart"/>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9</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sidR="001F650B">
        <w:rPr>
          <w:rFonts w:ascii="Times New Roman" w:hAnsi="Times New Roman" w:cs="Times New Roman" w:hint="eastAsia"/>
          <w:sz w:val="24"/>
          <w:szCs w:val="24"/>
        </w:rPr>
        <w:t>Relationship between the strong co-expression tails of distribution in neoplastic state and the six regions in the co-expression galaxy</w:t>
      </w:r>
    </w:p>
    <w:p w:rsidR="001F650B" w:rsidRDefault="00D3470A" w:rsidP="00BB611D">
      <w:pPr>
        <w:rPr>
          <w:rFonts w:ascii="Times New Roman" w:hAnsi="Times New Roman" w:cs="Times New Roman"/>
          <w:sz w:val="24"/>
          <w:szCs w:val="24"/>
        </w:rPr>
      </w:pP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70528" behindDoc="0" locked="0" layoutInCell="1" allowOverlap="1" wp14:anchorId="6665B8B0" wp14:editId="676B14C6">
                <wp:simplePos x="0" y="0"/>
                <wp:positionH relativeFrom="column">
                  <wp:posOffset>1800225</wp:posOffset>
                </wp:positionH>
                <wp:positionV relativeFrom="paragraph">
                  <wp:posOffset>2352040</wp:posOffset>
                </wp:positionV>
                <wp:extent cx="226695" cy="358775"/>
                <wp:effectExtent l="0" t="0" r="0" b="0"/>
                <wp:wrapNone/>
                <wp:docPr id="57" name="TextBox 37"/>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1" type="#_x0000_t202" style="position:absolute;left:0;text-align:left;margin-left:141.75pt;margin-top:185.2pt;width:17.85pt;height:28.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69504" behindDoc="0" locked="0" layoutInCell="1" allowOverlap="1" wp14:anchorId="1208CBCB" wp14:editId="767EF8BE">
                <wp:simplePos x="0" y="0"/>
                <wp:positionH relativeFrom="column">
                  <wp:posOffset>973455</wp:posOffset>
                </wp:positionH>
                <wp:positionV relativeFrom="paragraph">
                  <wp:posOffset>2351405</wp:posOffset>
                </wp:positionV>
                <wp:extent cx="613410" cy="393065"/>
                <wp:effectExtent l="0" t="0" r="0" b="0"/>
                <wp:wrapNone/>
                <wp:docPr id="56" name="TextBox 39"/>
                <wp:cNvGraphicFramePr/>
                <a:graphic xmlns:a="http://schemas.openxmlformats.org/drawingml/2006/main">
                  <a:graphicData uri="http://schemas.microsoft.com/office/word/2010/wordprocessingShape">
                    <wps:wsp>
                      <wps:cNvSpPr txBox="1"/>
                      <wps:spPr>
                        <a:xfrm>
                          <a:off x="0" y="0"/>
                          <a:ext cx="613410" cy="39306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2" type="#_x0000_t202" style="position:absolute;left:0;text-align:left;margin-left:76.65pt;margin-top:185.15pt;width:48.3pt;height:30.9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67456" behindDoc="0" locked="0" layoutInCell="1" allowOverlap="1" wp14:anchorId="0019949A" wp14:editId="706689EB">
                <wp:simplePos x="0" y="0"/>
                <wp:positionH relativeFrom="column">
                  <wp:posOffset>209550</wp:posOffset>
                </wp:positionH>
                <wp:positionV relativeFrom="paragraph">
                  <wp:posOffset>777240</wp:posOffset>
                </wp:positionV>
                <wp:extent cx="226695" cy="358775"/>
                <wp:effectExtent l="0" t="0" r="0" b="0"/>
                <wp:wrapNone/>
                <wp:docPr id="54" name="TextBox 38"/>
                <wp:cNvGraphicFramePr/>
                <a:graphic xmlns:a="http://schemas.openxmlformats.org/drawingml/2006/main">
                  <a:graphicData uri="http://schemas.microsoft.com/office/word/2010/wordprocessingShape">
                    <wps:wsp>
                      <wps:cNvSpPr txBox="1"/>
                      <wps:spPr>
                        <a:xfrm>
                          <a:off x="0" y="0"/>
                          <a:ext cx="226695" cy="35877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3" type="#_x0000_t202" style="position:absolute;left:0;text-align:left;margin-left:16.5pt;margin-top:61.2pt;width:17.85pt;height:28.2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sidRPr="00D3470A">
        <w:rPr>
          <w:rFonts w:ascii="Times New Roman" w:hAnsi="Times New Roman" w:cs="Times New Roman"/>
          <w:noProof/>
          <w:sz w:val="24"/>
          <w:szCs w:val="24"/>
          <w:lang w:eastAsia="zh-TW"/>
        </w:rPr>
        <mc:AlternateContent>
          <mc:Choice Requires="wps">
            <w:drawing>
              <wp:anchor distT="0" distB="0" distL="114300" distR="114300" simplePos="0" relativeHeight="251668480" behindDoc="0" locked="0" layoutInCell="1" allowOverlap="1" wp14:anchorId="28C6027F" wp14:editId="4F5A887E">
                <wp:simplePos x="0" y="0"/>
                <wp:positionH relativeFrom="column">
                  <wp:posOffset>152400</wp:posOffset>
                </wp:positionH>
                <wp:positionV relativeFrom="paragraph">
                  <wp:posOffset>1430020</wp:posOffset>
                </wp:positionV>
                <wp:extent cx="427990" cy="603885"/>
                <wp:effectExtent l="0" t="0" r="0" b="0"/>
                <wp:wrapNone/>
                <wp:docPr id="55" name="TextBox 40"/>
                <wp:cNvGraphicFramePr/>
                <a:graphic xmlns:a="http://schemas.openxmlformats.org/drawingml/2006/main">
                  <a:graphicData uri="http://schemas.microsoft.com/office/word/2010/wordprocessingShape">
                    <wps:wsp>
                      <wps:cNvSpPr txBox="1"/>
                      <wps:spPr>
                        <a:xfrm>
                          <a:off x="0" y="0"/>
                          <a:ext cx="427990" cy="603885"/>
                        </a:xfrm>
                        <a:prstGeom prst="rect">
                          <a:avLst/>
                        </a:prstGeom>
                        <a:noFill/>
                      </wps:spPr>
                      <wps:txbx>
                        <w:txbxContent>
                          <w:p w:rsidR="00082476" w:rsidRDefault="00082476" w:rsidP="00D3470A">
                            <w:pPr>
                              <w:pStyle w:val="NormalWeb"/>
                              <w:spacing w:before="0" w:beforeAutospacing="0" w:after="0" w:afterAutospacing="0"/>
                              <w:textAlignment w:val="baseline"/>
                            </w:pPr>
                            <w:r>
                              <w:t>-Ĉ</w:t>
                            </w:r>
                          </w:p>
                        </w:txbxContent>
                      </wps:txbx>
                      <wps:bodyPr wrap="square" rtlCol="0">
                        <a:noAutofit/>
                      </wps:bodyPr>
                    </wps:wsp>
                  </a:graphicData>
                </a:graphic>
              </wp:anchor>
            </w:drawing>
          </mc:Choice>
          <mc:Fallback>
            <w:pict>
              <v:shape id="_x0000_s1064" type="#_x0000_t202" style="position:absolute;left:0;text-align:left;margin-left:12pt;margin-top:112.6pt;width:33.7pt;height:47.5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" filled="f" stroked="f">
                <v:textbox>
                  <w:txbxContent>
                    <w:p w:rsidR="00082476" w:rsidRDefault="00082476" w:rsidP="00D3470A">
                      <w:pPr>
                        <w:pStyle w:val="NormalWeb"/>
                        <w:spacing w:before="0" w:beforeAutospacing="0" w:after="0" w:afterAutospacing="0"/>
                        <w:textAlignment w:val="baseline"/>
                      </w:pPr>
                      <w:r>
                        <w:t>-Ĉ</w:t>
                      </w:r>
                    </w:p>
                  </w:txbxContent>
                </v:textbox>
              </v:shape>
            </w:pict>
          </mc:Fallback>
        </mc:AlternateContent>
      </w:r>
      <w:r>
        <w:rPr>
          <w:rFonts w:ascii="Times New Roman" w:hAnsi="Times New Roman" w:cs="Times New Roman"/>
          <w:noProof/>
          <w:sz w:val="24"/>
          <w:szCs w:val="24"/>
          <w:lang w:eastAsia="zh-TW"/>
        </w:rPr>
        <w:drawing>
          <wp:inline distT="0" distB="0" distL="0" distR="0" wp14:anchorId="5F33391E" wp14:editId="4B230A97">
            <wp:extent cx="4943475" cy="2800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43475" cy="2800350"/>
                    </a:xfrm>
                    <a:prstGeom prst="rect">
                      <a:avLst/>
                    </a:prstGeom>
                    <a:noFill/>
                    <a:ln>
                      <a:noFill/>
                    </a:ln>
                  </pic:spPr>
                </pic:pic>
              </a:graphicData>
            </a:graphic>
          </wp:inline>
        </w:drawing>
      </w:r>
    </w:p>
    <w:p w:rsidR="007B0C45" w:rsidRDefault="007B0C45" w:rsidP="007B0C45">
      <w:pPr>
        <w:rPr>
          <w:rFonts w:ascii="Times New Roman" w:hAnsi="Times New Roman" w:cs="Times New Roman"/>
          <w:sz w:val="24"/>
          <w:szCs w:val="24"/>
        </w:rPr>
      </w:pPr>
      <w:proofErr w:type="gramStart"/>
      <w:r>
        <w:rPr>
          <w:rFonts w:ascii="Times New Roman" w:hAnsi="Times New Roman" w:cs="Times New Roman" w:hint="eastAsia"/>
          <w:sz w:val="24"/>
          <w:szCs w:val="24"/>
        </w:rPr>
        <w:t xml:space="preserve">Figure </w:t>
      </w:r>
      <w:r w:rsidR="00AD2AD1">
        <w:rPr>
          <w:rFonts w:ascii="Times New Roman" w:hAnsi="Times New Roman" w:cs="Times New Roman"/>
          <w:sz w:val="24"/>
          <w:szCs w:val="24"/>
        </w:rPr>
        <w:t>10</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Pr>
          <w:rFonts w:ascii="Times New Roman" w:hAnsi="Times New Roman" w:cs="Times New Roman" w:hint="eastAsia"/>
          <w:sz w:val="24"/>
          <w:szCs w:val="24"/>
        </w:rPr>
        <w:t>Relationship between the strong co-expression tails of distribution in normal state and the six regions in the co-expression galaxy</w:t>
      </w:r>
    </w:p>
    <w:p w:rsidR="00E241F0" w:rsidRPr="00396F6B" w:rsidRDefault="00E241F0" w:rsidP="007262A9">
      <w:pPr>
        <w:ind w:firstLineChars="100" w:firstLine="240"/>
        <w:rPr>
          <w:rFonts w:ascii="Times New Roman" w:hAnsi="Times New Roman" w:cs="Times New Roman"/>
          <w:sz w:val="24"/>
          <w:szCs w:val="24"/>
        </w:rPr>
      </w:pPr>
    </w:p>
    <w:p w:rsidR="00C51C8D" w:rsidRPr="00683DDD" w:rsidRDefault="007F621C" w:rsidP="00683DDD">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NPM1-related c</w:t>
      </w:r>
      <w:r>
        <w:rPr>
          <w:rFonts w:ascii="Times New Roman" w:hAnsi="Times New Roman" w:cs="Times New Roman" w:hint="eastAsia"/>
          <w:sz w:val="24"/>
          <w:szCs w:val="24"/>
        </w:rPr>
        <w:t>o-expression networks</w:t>
      </w:r>
    </w:p>
    <w:p w:rsidR="00C51C8D" w:rsidRDefault="00C51C8D" w:rsidP="00C51C8D">
      <w:pPr>
        <w:rPr>
          <w:rFonts w:ascii="Times New Roman" w:hAnsi="Times New Roman" w:cs="Times New Roman"/>
          <w:sz w:val="24"/>
          <w:szCs w:val="24"/>
        </w:rPr>
      </w:pPr>
    </w:p>
    <w:p w:rsidR="00F570BF" w:rsidRDefault="007D5880" w:rsidP="007D5880">
      <w:pPr>
        <w:ind w:firstLine="426"/>
        <w:rPr>
          <w:rFonts w:ascii="Times New Roman" w:hAnsi="Times New Roman" w:cs="Times New Roman"/>
          <w:sz w:val="24"/>
          <w:szCs w:val="24"/>
        </w:rPr>
      </w:pPr>
      <w:r>
        <w:rPr>
          <w:rFonts w:ascii="Times New Roman" w:hAnsi="Times New Roman" w:cs="Times New Roman" w:hint="eastAsia"/>
          <w:sz w:val="24"/>
          <w:szCs w:val="24"/>
        </w:rPr>
        <w:t xml:space="preserve">Besides the genome-wide analysis of structural difference in co-expression, another important research question is whether </w:t>
      </w:r>
      <w:r w:rsidR="00F570BF">
        <w:rPr>
          <w:rFonts w:ascii="Times New Roman" w:hAnsi="Times New Roman" w:cs="Times New Roman" w:hint="eastAsia"/>
          <w:sz w:val="24"/>
          <w:szCs w:val="24"/>
        </w:rPr>
        <w:t xml:space="preserve">the normal and neoplastic states exhibit different co-expression patterns </w:t>
      </w:r>
      <w:r w:rsidR="002B1D28">
        <w:rPr>
          <w:rFonts w:ascii="Times New Roman" w:hAnsi="Times New Roman" w:cs="Times New Roman"/>
          <w:sz w:val="24"/>
          <w:szCs w:val="24"/>
        </w:rPr>
        <w:t>over</w:t>
      </w:r>
      <w:r w:rsidR="00F570BF">
        <w:rPr>
          <w:rFonts w:ascii="Times New Roman" w:hAnsi="Times New Roman" w:cs="Times New Roman" w:hint="eastAsia"/>
          <w:sz w:val="24"/>
          <w:szCs w:val="24"/>
        </w:rPr>
        <w:t xml:space="preserve"> a set of genes closely related </w:t>
      </w:r>
      <w:r w:rsidR="004471DF">
        <w:rPr>
          <w:rFonts w:ascii="Times New Roman" w:hAnsi="Times New Roman" w:cs="Times New Roman" w:hint="eastAsia"/>
          <w:sz w:val="24"/>
          <w:szCs w:val="24"/>
        </w:rPr>
        <w:t>to</w:t>
      </w:r>
      <w:r w:rsidR="00F570BF">
        <w:rPr>
          <w:rFonts w:ascii="Times New Roman" w:hAnsi="Times New Roman" w:cs="Times New Roman" w:hint="eastAsia"/>
          <w:sz w:val="24"/>
          <w:szCs w:val="24"/>
        </w:rPr>
        <w:t xml:space="preserve"> </w:t>
      </w:r>
      <w:r w:rsidR="004471DF">
        <w:rPr>
          <w:rFonts w:ascii="Times New Roman" w:hAnsi="Times New Roman" w:cs="Times New Roman" w:hint="eastAsia"/>
          <w:sz w:val="24"/>
          <w:szCs w:val="24"/>
        </w:rPr>
        <w:t xml:space="preserve">a </w:t>
      </w:r>
      <w:r w:rsidR="00AE1402">
        <w:rPr>
          <w:rFonts w:ascii="Times New Roman" w:hAnsi="Times New Roman" w:cs="Times New Roman" w:hint="eastAsia"/>
          <w:sz w:val="24"/>
          <w:szCs w:val="24"/>
        </w:rPr>
        <w:t xml:space="preserve">particular </w:t>
      </w:r>
      <w:r w:rsidR="00F570BF">
        <w:rPr>
          <w:rFonts w:ascii="Times New Roman" w:hAnsi="Times New Roman" w:cs="Times New Roman" w:hint="eastAsia"/>
          <w:sz w:val="24"/>
          <w:szCs w:val="24"/>
        </w:rPr>
        <w:t>physiological fu</w:t>
      </w:r>
      <w:r w:rsidR="004471DF">
        <w:rPr>
          <w:rFonts w:ascii="Times New Roman" w:hAnsi="Times New Roman" w:cs="Times New Roman" w:hint="eastAsia"/>
          <w:sz w:val="24"/>
          <w:szCs w:val="24"/>
        </w:rPr>
        <w:t>nction or pathological feature</w:t>
      </w:r>
      <w:r w:rsidR="00F570BF">
        <w:rPr>
          <w:rFonts w:ascii="Times New Roman" w:hAnsi="Times New Roman" w:cs="Times New Roman" w:hint="eastAsia"/>
          <w:sz w:val="24"/>
          <w:szCs w:val="24"/>
        </w:rPr>
        <w:t>.</w:t>
      </w:r>
      <w:r w:rsidR="00AE1402">
        <w:rPr>
          <w:rFonts w:ascii="Times New Roman" w:hAnsi="Times New Roman" w:cs="Times New Roman" w:hint="eastAsia"/>
          <w:sz w:val="24"/>
          <w:szCs w:val="24"/>
        </w:rPr>
        <w:t xml:space="preserve"> Following the same distribution-based approach for gene pair classification as derived above, the gene pairs were classified into strongly and weakly co-expressed pairs </w:t>
      </w:r>
      <w:r w:rsidR="00063917">
        <w:rPr>
          <w:rFonts w:ascii="Times New Roman" w:hAnsi="Times New Roman" w:cs="Times New Roman" w:hint="eastAsia"/>
          <w:sz w:val="24"/>
          <w:szCs w:val="24"/>
        </w:rPr>
        <w:t xml:space="preserve">(SCPs and WCPs) </w:t>
      </w:r>
      <w:r w:rsidR="00AE1402">
        <w:rPr>
          <w:rFonts w:ascii="Times New Roman" w:hAnsi="Times New Roman" w:cs="Times New Roman" w:hint="eastAsia"/>
          <w:sz w:val="24"/>
          <w:szCs w:val="24"/>
        </w:rPr>
        <w:t>and their associations with normal and neoplastic states were quantified by the value of log</w:t>
      </w:r>
      <w:r w:rsidR="002B1D28">
        <w:rPr>
          <w:rFonts w:ascii="Times New Roman" w:hAnsi="Times New Roman" w:cs="Times New Roman"/>
          <w:sz w:val="24"/>
          <w:szCs w:val="24"/>
        </w:rPr>
        <w:t>(</w:t>
      </w:r>
      <w:r w:rsidR="00AE1402">
        <w:rPr>
          <w:rFonts w:ascii="Times New Roman" w:hAnsi="Times New Roman" w:cs="Times New Roman" w:hint="eastAsia"/>
          <w:sz w:val="24"/>
          <w:szCs w:val="24"/>
        </w:rPr>
        <w:t>OR</w:t>
      </w:r>
      <w:r w:rsidR="002B1D28">
        <w:rPr>
          <w:rFonts w:ascii="Times New Roman" w:hAnsi="Times New Roman" w:cs="Times New Roman"/>
          <w:sz w:val="24"/>
          <w:szCs w:val="24"/>
        </w:rPr>
        <w:t>)</w:t>
      </w:r>
      <w:r w:rsidR="00AE1402">
        <w:rPr>
          <w:rFonts w:ascii="Times New Roman" w:hAnsi="Times New Roman" w:cs="Times New Roman" w:hint="eastAsia"/>
          <w:sz w:val="24"/>
          <w:szCs w:val="24"/>
        </w:rPr>
        <w:t>.</w:t>
      </w:r>
      <w:r w:rsidR="00063917">
        <w:rPr>
          <w:rFonts w:ascii="Times New Roman" w:hAnsi="Times New Roman" w:cs="Times New Roman" w:hint="eastAsia"/>
          <w:sz w:val="24"/>
          <w:szCs w:val="24"/>
        </w:rPr>
        <w:t xml:space="preserve"> T</w:t>
      </w:r>
      <w:r w:rsidR="00063917">
        <w:rPr>
          <w:rFonts w:ascii="Times New Roman" w:hAnsi="Times New Roman" w:cs="Times New Roman"/>
          <w:sz w:val="24"/>
          <w:szCs w:val="24"/>
        </w:rPr>
        <w:t>h</w:t>
      </w:r>
      <w:r w:rsidR="00063917">
        <w:rPr>
          <w:rFonts w:ascii="Times New Roman" w:hAnsi="Times New Roman" w:cs="Times New Roman" w:hint="eastAsia"/>
          <w:sz w:val="24"/>
          <w:szCs w:val="24"/>
        </w:rPr>
        <w:t xml:space="preserve">e SCPs specifically found in normal state represent the gene-gene associations, e.g. </w:t>
      </w:r>
      <w:r w:rsidR="00063917">
        <w:rPr>
          <w:rFonts w:ascii="Times New Roman" w:hAnsi="Times New Roman" w:cs="Times New Roman"/>
          <w:sz w:val="24"/>
          <w:szCs w:val="24"/>
        </w:rPr>
        <w:t>protein-protein interaction</w:t>
      </w:r>
      <w:r w:rsidR="00063917">
        <w:rPr>
          <w:rFonts w:ascii="Times New Roman" w:hAnsi="Times New Roman" w:cs="Times New Roman" w:hint="eastAsia"/>
          <w:sz w:val="24"/>
          <w:szCs w:val="24"/>
        </w:rPr>
        <w:t>s</w:t>
      </w:r>
      <w:r w:rsidR="00063917">
        <w:rPr>
          <w:rFonts w:ascii="Times New Roman" w:hAnsi="Times New Roman" w:cs="Times New Roman"/>
          <w:sz w:val="24"/>
          <w:szCs w:val="24"/>
        </w:rPr>
        <w:t xml:space="preserve">, </w:t>
      </w:r>
      <w:r w:rsidR="00063917">
        <w:rPr>
          <w:rFonts w:ascii="Times New Roman" w:hAnsi="Times New Roman" w:cs="Times New Roman" w:hint="eastAsia"/>
          <w:sz w:val="24"/>
          <w:szCs w:val="24"/>
        </w:rPr>
        <w:t>which</w:t>
      </w:r>
      <w:r w:rsidR="00063917">
        <w:rPr>
          <w:rFonts w:ascii="Times New Roman" w:hAnsi="Times New Roman" w:cs="Times New Roman"/>
          <w:sz w:val="24"/>
          <w:szCs w:val="24"/>
        </w:rPr>
        <w:t xml:space="preserve"> maintain </w:t>
      </w:r>
      <w:r w:rsidR="00063917">
        <w:rPr>
          <w:rFonts w:ascii="Times New Roman" w:hAnsi="Times New Roman" w:cs="Times New Roman" w:hint="eastAsia"/>
          <w:sz w:val="24"/>
          <w:szCs w:val="24"/>
        </w:rPr>
        <w:t xml:space="preserve">the considered </w:t>
      </w:r>
      <w:r w:rsidR="00063917">
        <w:rPr>
          <w:rFonts w:ascii="Times New Roman" w:hAnsi="Times New Roman" w:cs="Times New Roman"/>
          <w:sz w:val="24"/>
          <w:szCs w:val="24"/>
        </w:rPr>
        <w:t>physiological function</w:t>
      </w:r>
      <w:r w:rsidR="00063917">
        <w:rPr>
          <w:rFonts w:ascii="Times New Roman" w:hAnsi="Times New Roman" w:cs="Times New Roman" w:hint="eastAsia"/>
          <w:sz w:val="24"/>
          <w:szCs w:val="24"/>
        </w:rPr>
        <w:t xml:space="preserve"> or inhibit the considered pathological feature in normal state but are </w:t>
      </w:r>
      <w:r w:rsidR="00B07997">
        <w:rPr>
          <w:rFonts w:ascii="Times New Roman" w:hAnsi="Times New Roman" w:cs="Times New Roman" w:hint="eastAsia"/>
          <w:sz w:val="24"/>
          <w:szCs w:val="24"/>
        </w:rPr>
        <w:t xml:space="preserve">lost, </w:t>
      </w:r>
      <w:r w:rsidR="00063917">
        <w:rPr>
          <w:rFonts w:ascii="Times New Roman" w:hAnsi="Times New Roman" w:cs="Times New Roman" w:hint="eastAsia"/>
          <w:sz w:val="24"/>
          <w:szCs w:val="24"/>
        </w:rPr>
        <w:t xml:space="preserve">impaired </w:t>
      </w:r>
      <w:r w:rsidR="00B07997">
        <w:rPr>
          <w:rFonts w:ascii="Times New Roman" w:hAnsi="Times New Roman" w:cs="Times New Roman" w:hint="eastAsia"/>
          <w:sz w:val="24"/>
          <w:szCs w:val="24"/>
        </w:rPr>
        <w:t>or bypassed in neoplastic state.</w:t>
      </w:r>
      <w:r w:rsidR="00063917">
        <w:rPr>
          <w:rFonts w:ascii="Times New Roman" w:hAnsi="Times New Roman" w:cs="Times New Roman" w:hint="eastAsia"/>
          <w:sz w:val="24"/>
          <w:szCs w:val="24"/>
        </w:rPr>
        <w:t xml:space="preserve"> </w:t>
      </w:r>
      <w:r w:rsidR="00A1012E">
        <w:rPr>
          <w:rFonts w:ascii="Times New Roman" w:hAnsi="Times New Roman" w:cs="Times New Roman" w:hint="eastAsia"/>
          <w:sz w:val="24"/>
          <w:szCs w:val="24"/>
        </w:rPr>
        <w:t xml:space="preserve">The </w:t>
      </w:r>
      <w:r w:rsidR="008071AE">
        <w:rPr>
          <w:rFonts w:ascii="Times New Roman" w:hAnsi="Times New Roman" w:cs="Times New Roman" w:hint="eastAsia"/>
          <w:sz w:val="24"/>
          <w:szCs w:val="24"/>
        </w:rPr>
        <w:t xml:space="preserve">pathologically </w:t>
      </w:r>
      <w:r w:rsidR="00A1012E">
        <w:rPr>
          <w:rFonts w:ascii="Times New Roman" w:hAnsi="Times New Roman" w:cs="Times New Roman" w:hint="eastAsia"/>
          <w:sz w:val="24"/>
          <w:szCs w:val="24"/>
        </w:rPr>
        <w:t>altered gene-gene associations represented by the neoplasm-specific SCPs</w:t>
      </w:r>
      <w:r w:rsidR="008071AE">
        <w:rPr>
          <w:rFonts w:ascii="Times New Roman" w:hAnsi="Times New Roman" w:cs="Times New Roman" w:hint="eastAsia"/>
          <w:sz w:val="24"/>
          <w:szCs w:val="24"/>
        </w:rPr>
        <w:t xml:space="preserve"> indicate the plasticity of </w:t>
      </w:r>
      <w:r w:rsidR="00C85F0F">
        <w:rPr>
          <w:rFonts w:ascii="Times New Roman" w:hAnsi="Times New Roman" w:cs="Times New Roman" w:hint="eastAsia"/>
          <w:sz w:val="24"/>
          <w:szCs w:val="24"/>
        </w:rPr>
        <w:t xml:space="preserve">the </w:t>
      </w:r>
      <w:r w:rsidR="008071AE">
        <w:rPr>
          <w:rFonts w:ascii="Times New Roman" w:hAnsi="Times New Roman" w:cs="Times New Roman" w:hint="eastAsia"/>
          <w:sz w:val="24"/>
          <w:szCs w:val="24"/>
        </w:rPr>
        <w:t>cellular response</w:t>
      </w:r>
      <w:r w:rsidR="00C85F0F">
        <w:rPr>
          <w:rFonts w:ascii="Times New Roman" w:hAnsi="Times New Roman" w:cs="Times New Roman" w:hint="eastAsia"/>
          <w:sz w:val="24"/>
          <w:szCs w:val="24"/>
        </w:rPr>
        <w:t>s</w:t>
      </w:r>
      <w:r w:rsidR="008071AE">
        <w:rPr>
          <w:rFonts w:ascii="Times New Roman" w:hAnsi="Times New Roman" w:cs="Times New Roman" w:hint="eastAsia"/>
          <w:sz w:val="24"/>
          <w:szCs w:val="24"/>
        </w:rPr>
        <w:t xml:space="preserve"> to </w:t>
      </w:r>
      <w:r w:rsidR="00C85F0F">
        <w:rPr>
          <w:rFonts w:ascii="Times New Roman" w:hAnsi="Times New Roman" w:cs="Times New Roman" w:hint="eastAsia"/>
          <w:sz w:val="24"/>
          <w:szCs w:val="24"/>
        </w:rPr>
        <w:t xml:space="preserve">the genetic variations or the external </w:t>
      </w:r>
      <w:r w:rsidR="008071AE">
        <w:rPr>
          <w:rFonts w:ascii="Times New Roman" w:hAnsi="Times New Roman" w:cs="Times New Roman" w:hint="eastAsia"/>
          <w:sz w:val="24"/>
          <w:szCs w:val="24"/>
        </w:rPr>
        <w:t>stress.</w:t>
      </w:r>
    </w:p>
    <w:p w:rsidR="00553229" w:rsidRDefault="00553229" w:rsidP="00683DDD">
      <w:pPr>
        <w:rPr>
          <w:rFonts w:ascii="Times New Roman" w:hAnsi="Times New Roman" w:cs="Times New Roman"/>
          <w:sz w:val="24"/>
          <w:szCs w:val="24"/>
        </w:rPr>
      </w:pPr>
    </w:p>
    <w:p w:rsidR="00683DDD" w:rsidRPr="00683DDD" w:rsidRDefault="007F621C" w:rsidP="00683DDD">
      <w:pPr>
        <w:pStyle w:val="ListParagraph"/>
        <w:numPr>
          <w:ilvl w:val="2"/>
          <w:numId w:val="2"/>
        </w:numPr>
        <w:ind w:firstLineChars="0"/>
        <w:rPr>
          <w:rFonts w:ascii="Times New Roman" w:hAnsi="Times New Roman" w:cs="Times New Roman"/>
          <w:sz w:val="24"/>
          <w:szCs w:val="24"/>
        </w:rPr>
      </w:pPr>
      <w:r>
        <w:rPr>
          <w:rFonts w:ascii="Times New Roman" w:hAnsi="Times New Roman" w:cs="Times New Roman"/>
          <w:sz w:val="24"/>
          <w:szCs w:val="24"/>
        </w:rPr>
        <w:t>NPM1-related genes</w:t>
      </w:r>
    </w:p>
    <w:p w:rsidR="00683DDD" w:rsidRPr="00683DDD" w:rsidRDefault="00683DDD" w:rsidP="00683DDD">
      <w:pPr>
        <w:rPr>
          <w:rFonts w:ascii="Times New Roman" w:hAnsi="Times New Roman" w:cs="Times New Roman"/>
          <w:sz w:val="24"/>
          <w:szCs w:val="24"/>
        </w:rPr>
      </w:pPr>
    </w:p>
    <w:p w:rsidR="00C771DD" w:rsidRDefault="00A9033B" w:rsidP="00C771DD">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According to the gene list curated by </w:t>
      </w:r>
      <w:proofErr w:type="spellStart"/>
      <w:r>
        <w:rPr>
          <w:rFonts w:ascii="Times New Roman" w:hAnsi="Times New Roman" w:cs="Times New Roman" w:hint="eastAsia"/>
          <w:sz w:val="24"/>
          <w:szCs w:val="24"/>
        </w:rPr>
        <w:t>Brentani</w:t>
      </w:r>
      <w:proofErr w:type="spellEnd"/>
      <w:r>
        <w:rPr>
          <w:rFonts w:ascii="Times New Roman" w:hAnsi="Times New Roman" w:cs="Times New Roman" w:hint="eastAsia"/>
          <w:sz w:val="24"/>
          <w:szCs w:val="24"/>
        </w:rPr>
        <w:t xml:space="preserve"> et al. </w:t>
      </w:r>
      <w:r w:rsidR="00BC03D7">
        <w:rPr>
          <w:rFonts w:ascii="Times New Roman" w:hAnsi="Times New Roman" w:cs="Times New Roman" w:hint="eastAsia"/>
          <w:sz w:val="24"/>
          <w:szCs w:val="24"/>
        </w:rPr>
        <w:t>[</w:t>
      </w:r>
      <w:r w:rsidR="00BC03D7">
        <w:rPr>
          <w:rFonts w:ascii="Times New Roman" w:hAnsi="Times New Roman" w:cs="Times New Roman"/>
          <w:sz w:val="24"/>
          <w:szCs w:val="24"/>
        </w:rPr>
        <w:t>32</w:t>
      </w:r>
      <w:r w:rsidR="00BC03D7">
        <w:rPr>
          <w:rFonts w:ascii="Times New Roman" w:hAnsi="Times New Roman" w:cs="Times New Roman" w:hint="eastAsia"/>
          <w:sz w:val="24"/>
          <w:szCs w:val="24"/>
        </w:rPr>
        <w:t>]</w:t>
      </w:r>
      <w:r>
        <w:rPr>
          <w:rFonts w:ascii="Times New Roman" w:hAnsi="Times New Roman" w:cs="Times New Roman" w:hint="eastAsia"/>
          <w:sz w:val="24"/>
          <w:szCs w:val="24"/>
        </w:rPr>
        <w:t>, NPM1 is one of 380 cancer-associated genes.</w:t>
      </w:r>
      <w:r w:rsidR="00784154">
        <w:rPr>
          <w:rFonts w:ascii="Times New Roman" w:hAnsi="Times New Roman" w:cs="Times New Roman" w:hint="eastAsia"/>
          <w:sz w:val="24"/>
          <w:szCs w:val="24"/>
        </w:rPr>
        <w:t xml:space="preserve"> Using the global cancer map compendium derived by the multiclass clustering of tumor gene expression data [</w:t>
      </w:r>
      <w:r w:rsidR="00CD6537">
        <w:rPr>
          <w:rFonts w:ascii="Times New Roman" w:hAnsi="Times New Roman" w:cs="Times New Roman"/>
          <w:sz w:val="24"/>
          <w:szCs w:val="24"/>
        </w:rPr>
        <w:t>33</w:t>
      </w:r>
      <w:r w:rsidR="00784154">
        <w:rPr>
          <w:rFonts w:ascii="Times New Roman" w:hAnsi="Times New Roman" w:cs="Times New Roman" w:hint="eastAsia"/>
          <w:sz w:val="24"/>
          <w:szCs w:val="24"/>
        </w:rPr>
        <w:t>], a set of NPM1-</w:t>
      </w:r>
      <w:r w:rsidR="00BA1BF2">
        <w:rPr>
          <w:rFonts w:ascii="Times New Roman" w:hAnsi="Times New Roman" w:cs="Times New Roman" w:hint="eastAsia"/>
          <w:sz w:val="24"/>
          <w:szCs w:val="24"/>
        </w:rPr>
        <w:t>associate</w:t>
      </w:r>
      <w:r w:rsidR="00784154">
        <w:rPr>
          <w:rFonts w:ascii="Times New Roman" w:hAnsi="Times New Roman" w:cs="Times New Roman" w:hint="eastAsia"/>
          <w:sz w:val="24"/>
          <w:szCs w:val="24"/>
        </w:rPr>
        <w:t xml:space="preserve">d genes was identified with the criteria that the gene neighborhoods at a Pearson correlation </w:t>
      </w:r>
      <w:r w:rsidR="007E4622">
        <w:rPr>
          <w:rFonts w:ascii="Times New Roman" w:hAnsi="Times New Roman" w:cs="Times New Roman" w:hint="eastAsia"/>
          <w:sz w:val="24"/>
          <w:szCs w:val="24"/>
        </w:rPr>
        <w:t xml:space="preserve">not less than 0.8 were included and the set contains </w:t>
      </w:r>
      <w:r w:rsidR="007E4622">
        <w:rPr>
          <w:rFonts w:ascii="Times New Roman" w:hAnsi="Times New Roman" w:cs="Times New Roman"/>
          <w:sz w:val="24"/>
          <w:szCs w:val="24"/>
        </w:rPr>
        <w:t>no</w:t>
      </w:r>
      <w:r w:rsidR="007E4622">
        <w:rPr>
          <w:rFonts w:ascii="Times New Roman" w:hAnsi="Times New Roman" w:cs="Times New Roman" w:hint="eastAsia"/>
          <w:sz w:val="24"/>
          <w:szCs w:val="24"/>
        </w:rPr>
        <w:t xml:space="preserve"> fewer than 25 genes</w:t>
      </w:r>
      <w:r w:rsidR="00135F5C">
        <w:rPr>
          <w:rFonts w:ascii="Times New Roman" w:hAnsi="Times New Roman" w:cs="Times New Roman" w:hint="eastAsia"/>
          <w:sz w:val="24"/>
          <w:szCs w:val="24"/>
        </w:rPr>
        <w:t xml:space="preserve"> [</w:t>
      </w:r>
      <w:r w:rsidR="00CD6537">
        <w:rPr>
          <w:rFonts w:ascii="Times New Roman" w:hAnsi="Times New Roman" w:cs="Times New Roman"/>
          <w:sz w:val="24"/>
          <w:szCs w:val="24"/>
        </w:rPr>
        <w:t>34</w:t>
      </w:r>
      <w:r w:rsidR="00135F5C">
        <w:rPr>
          <w:rFonts w:ascii="Times New Roman" w:hAnsi="Times New Roman" w:cs="Times New Roman" w:hint="eastAsia"/>
          <w:sz w:val="24"/>
          <w:szCs w:val="24"/>
        </w:rPr>
        <w:t>]</w:t>
      </w:r>
      <w:r w:rsidR="00784154">
        <w:rPr>
          <w:rFonts w:ascii="Times New Roman" w:hAnsi="Times New Roman" w:cs="Times New Roman" w:hint="eastAsia"/>
          <w:sz w:val="24"/>
          <w:szCs w:val="24"/>
        </w:rPr>
        <w:t>.</w:t>
      </w:r>
      <w:r w:rsidR="00EA7760">
        <w:rPr>
          <w:rFonts w:ascii="Times New Roman" w:hAnsi="Times New Roman" w:cs="Times New Roman" w:hint="eastAsia"/>
          <w:sz w:val="24"/>
          <w:szCs w:val="24"/>
        </w:rPr>
        <w:t xml:space="preserve"> </w:t>
      </w:r>
      <w:r w:rsidR="00F309E6">
        <w:rPr>
          <w:rFonts w:ascii="Times New Roman" w:hAnsi="Times New Roman" w:cs="Times New Roman"/>
          <w:sz w:val="24"/>
          <w:szCs w:val="24"/>
        </w:rPr>
        <w:t xml:space="preserve">Note that such pre-defined threshold was not applied to the classification </w:t>
      </w:r>
      <w:r w:rsidR="008B55A9">
        <w:rPr>
          <w:rFonts w:ascii="Times New Roman" w:hAnsi="Times New Roman" w:cs="Times New Roman"/>
          <w:sz w:val="24"/>
          <w:szCs w:val="24"/>
        </w:rPr>
        <w:t>approach proposed by this study.</w:t>
      </w:r>
      <w:r w:rsidR="00F309E6">
        <w:rPr>
          <w:rFonts w:ascii="Times New Roman" w:hAnsi="Times New Roman" w:cs="Times New Roman"/>
          <w:sz w:val="24"/>
          <w:szCs w:val="24"/>
        </w:rPr>
        <w:t xml:space="preserve"> </w:t>
      </w:r>
      <w:r w:rsidR="00E55B93">
        <w:rPr>
          <w:rFonts w:ascii="Times New Roman" w:hAnsi="Times New Roman" w:cs="Times New Roman" w:hint="eastAsia"/>
          <w:sz w:val="24"/>
          <w:szCs w:val="24"/>
        </w:rPr>
        <w:t>Consisting of 116</w:t>
      </w:r>
      <w:r w:rsidR="00EE6D7A">
        <w:rPr>
          <w:rFonts w:ascii="Times New Roman" w:hAnsi="Times New Roman" w:cs="Times New Roman" w:hint="eastAsia"/>
          <w:sz w:val="24"/>
          <w:szCs w:val="24"/>
        </w:rPr>
        <w:t xml:space="preserve"> genes including NPM1, t</w:t>
      </w:r>
      <w:r w:rsidR="00EA7760">
        <w:rPr>
          <w:rFonts w:ascii="Times New Roman" w:hAnsi="Times New Roman" w:cs="Times New Roman" w:hint="eastAsia"/>
          <w:sz w:val="24"/>
          <w:szCs w:val="24"/>
        </w:rPr>
        <w:t xml:space="preserve">he NPM1-associated gene set </w:t>
      </w:r>
      <w:r w:rsidR="00B21B47">
        <w:rPr>
          <w:rFonts w:ascii="Times New Roman" w:hAnsi="Times New Roman" w:cs="Times New Roman" w:hint="eastAsia"/>
          <w:sz w:val="24"/>
          <w:szCs w:val="24"/>
        </w:rPr>
        <w:t xml:space="preserve">(GCM_NPM1) </w:t>
      </w:r>
      <w:r w:rsidR="00EA7760">
        <w:rPr>
          <w:rFonts w:ascii="Times New Roman" w:hAnsi="Times New Roman" w:cs="Times New Roman" w:hint="eastAsia"/>
          <w:sz w:val="24"/>
          <w:szCs w:val="24"/>
        </w:rPr>
        <w:t>is stored as one of the gene sets in the Molecular Signature Database (</w:t>
      </w:r>
      <w:proofErr w:type="spellStart"/>
      <w:r w:rsidR="00EA7760">
        <w:rPr>
          <w:rFonts w:ascii="Times New Roman" w:hAnsi="Times New Roman" w:cs="Times New Roman" w:hint="eastAsia"/>
          <w:sz w:val="24"/>
          <w:szCs w:val="24"/>
        </w:rPr>
        <w:t>MSigDB</w:t>
      </w:r>
      <w:proofErr w:type="spellEnd"/>
      <w:r w:rsidR="00EA7760">
        <w:rPr>
          <w:rFonts w:ascii="Times New Roman" w:hAnsi="Times New Roman" w:cs="Times New Roman" w:hint="eastAsia"/>
          <w:sz w:val="24"/>
          <w:szCs w:val="24"/>
        </w:rPr>
        <w:t>) [</w:t>
      </w:r>
      <w:r w:rsidR="00CD6537">
        <w:rPr>
          <w:rFonts w:ascii="Times New Roman" w:hAnsi="Times New Roman" w:cs="Times New Roman"/>
          <w:sz w:val="24"/>
          <w:szCs w:val="24"/>
        </w:rPr>
        <w:t>34</w:t>
      </w:r>
      <w:r w:rsidR="00EA7760">
        <w:rPr>
          <w:rFonts w:ascii="Times New Roman" w:hAnsi="Times New Roman" w:cs="Times New Roman" w:hint="eastAsia"/>
          <w:sz w:val="24"/>
          <w:szCs w:val="24"/>
        </w:rPr>
        <w:t xml:space="preserve">]. </w:t>
      </w:r>
      <w:r w:rsidR="00E55B93">
        <w:rPr>
          <w:rFonts w:ascii="Times New Roman" w:hAnsi="Times New Roman" w:cs="Times New Roman" w:hint="eastAsia"/>
          <w:sz w:val="24"/>
          <w:szCs w:val="24"/>
        </w:rPr>
        <w:t>As 93</w:t>
      </w:r>
      <w:r w:rsidR="00E55B93" w:rsidRPr="00CC7E95">
        <w:rPr>
          <w:rFonts w:ascii="Times New Roman" w:eastAsia="SimSun" w:hAnsi="Times New Roman" w:cs="Times New Roman"/>
          <w:sz w:val="24"/>
          <w:szCs w:val="24"/>
        </w:rPr>
        <w:t xml:space="preserve"> </w:t>
      </w:r>
      <w:r w:rsidR="00E55B93">
        <w:rPr>
          <w:rFonts w:ascii="Times New Roman" w:hAnsi="Times New Roman" w:cs="Times New Roman" w:hint="eastAsia"/>
          <w:sz w:val="24"/>
          <w:szCs w:val="24"/>
        </w:rPr>
        <w:t xml:space="preserve">of 116 </w:t>
      </w:r>
      <w:r w:rsidR="00E55B93" w:rsidRPr="00CC7E95">
        <w:rPr>
          <w:rFonts w:ascii="Times New Roman" w:eastAsia="SimSun" w:hAnsi="Times New Roman" w:cs="Times New Roman"/>
          <w:sz w:val="24"/>
          <w:szCs w:val="24"/>
        </w:rPr>
        <w:t>genes</w:t>
      </w:r>
      <w:r w:rsidR="00E55B93">
        <w:rPr>
          <w:rFonts w:ascii="Times New Roman" w:hAnsi="Times New Roman" w:cs="Times New Roman" w:hint="eastAsia"/>
          <w:sz w:val="24"/>
          <w:szCs w:val="24"/>
        </w:rPr>
        <w:t xml:space="preserve"> can be found in the real microarray dataset considered in this work, t</w:t>
      </w:r>
      <w:r w:rsidR="00415C32" w:rsidRPr="00CC7E95">
        <w:rPr>
          <w:rFonts w:ascii="Times New Roman" w:hAnsi="Times New Roman" w:cs="Times New Roman"/>
          <w:sz w:val="24"/>
          <w:szCs w:val="24"/>
        </w:rPr>
        <w:t xml:space="preserve">he expression profiles of </w:t>
      </w:r>
      <w:r w:rsidR="00415C32">
        <w:rPr>
          <w:rFonts w:ascii="Times New Roman" w:hAnsi="Times New Roman" w:cs="Times New Roman" w:hint="eastAsia"/>
          <w:sz w:val="24"/>
          <w:szCs w:val="24"/>
        </w:rPr>
        <w:t>these</w:t>
      </w:r>
      <w:r w:rsidR="00E55B93">
        <w:rPr>
          <w:rFonts w:ascii="Times New Roman" w:hAnsi="Times New Roman" w:cs="Times New Roman" w:hint="eastAsia"/>
          <w:sz w:val="24"/>
          <w:szCs w:val="24"/>
        </w:rPr>
        <w:t xml:space="preserve"> 93 genes</w:t>
      </w:r>
      <w:r w:rsidR="00415C32">
        <w:rPr>
          <w:rFonts w:ascii="Times New Roman" w:hAnsi="Times New Roman" w:cs="Times New Roman" w:hint="eastAsia"/>
          <w:sz w:val="24"/>
          <w:szCs w:val="24"/>
        </w:rPr>
        <w:t xml:space="preserve"> </w:t>
      </w:r>
      <w:r w:rsidR="00415C32" w:rsidRPr="00CC7E95">
        <w:rPr>
          <w:rFonts w:ascii="Times New Roman" w:eastAsia="SimSun" w:hAnsi="Times New Roman" w:cs="Times New Roman"/>
          <w:sz w:val="24"/>
          <w:szCs w:val="24"/>
        </w:rPr>
        <w:t xml:space="preserve">were </w:t>
      </w:r>
      <w:r w:rsidR="00415C32" w:rsidRPr="00CC7E95">
        <w:rPr>
          <w:rFonts w:ascii="Times New Roman" w:hAnsi="Times New Roman" w:cs="Times New Roman"/>
          <w:sz w:val="24"/>
          <w:szCs w:val="24"/>
        </w:rPr>
        <w:t xml:space="preserve">extracted from the </w:t>
      </w:r>
      <w:r w:rsidR="00E55B93">
        <w:rPr>
          <w:rFonts w:ascii="Times New Roman" w:hAnsi="Times New Roman" w:cs="Times New Roman" w:hint="eastAsia"/>
          <w:sz w:val="24"/>
          <w:szCs w:val="24"/>
        </w:rPr>
        <w:t>expression matrix</w:t>
      </w:r>
      <w:r w:rsidR="00415C32" w:rsidRPr="00CC7E95">
        <w:rPr>
          <w:rFonts w:ascii="Times New Roman" w:eastAsia="SimSun" w:hAnsi="Times New Roman" w:cs="Times New Roman"/>
          <w:sz w:val="24"/>
          <w:szCs w:val="24"/>
        </w:rPr>
        <w:t xml:space="preserve"> </w:t>
      </w:r>
      <w:r w:rsidR="00415C32">
        <w:rPr>
          <w:rFonts w:ascii="Times New Roman" w:hAnsi="Times New Roman" w:cs="Times New Roman" w:hint="eastAsia"/>
          <w:sz w:val="24"/>
          <w:szCs w:val="24"/>
        </w:rPr>
        <w:t xml:space="preserve">mentioned above </w:t>
      </w:r>
      <w:r w:rsidR="00415C32" w:rsidRPr="00CC7E95">
        <w:rPr>
          <w:rFonts w:ascii="Times New Roman" w:eastAsia="SimSun" w:hAnsi="Times New Roman" w:cs="Times New Roman"/>
          <w:sz w:val="24"/>
          <w:szCs w:val="24"/>
        </w:rPr>
        <w:t>for the co-expression analysis</w:t>
      </w:r>
      <w:r w:rsidR="00415C32">
        <w:rPr>
          <w:rFonts w:ascii="Times New Roman" w:hAnsi="Times New Roman" w:cs="Times New Roman" w:hint="eastAsia"/>
          <w:sz w:val="24"/>
          <w:szCs w:val="24"/>
        </w:rPr>
        <w:t xml:space="preserve"> of the NPM1-associated gene set</w:t>
      </w:r>
      <w:r w:rsidR="00415C32" w:rsidRPr="00CC7E95">
        <w:rPr>
          <w:rFonts w:ascii="Times New Roman" w:hAnsi="Times New Roman" w:cs="Times New Roman"/>
          <w:sz w:val="24"/>
          <w:szCs w:val="24"/>
        </w:rPr>
        <w:t>.</w:t>
      </w:r>
      <w:r w:rsidR="00C771DD" w:rsidRPr="00C771DD">
        <w:rPr>
          <w:rFonts w:ascii="Times New Roman" w:hAnsi="Times New Roman" w:cs="Times New Roman"/>
          <w:sz w:val="24"/>
          <w:szCs w:val="24"/>
        </w:rPr>
        <w:t xml:space="preserve"> </w:t>
      </w:r>
      <w:r w:rsidR="00C771DD" w:rsidRPr="00CC7E95">
        <w:rPr>
          <w:rFonts w:ascii="Times New Roman" w:hAnsi="Times New Roman" w:cs="Times New Roman"/>
          <w:sz w:val="24"/>
          <w:szCs w:val="24"/>
        </w:rPr>
        <w:t>The</w:t>
      </w:r>
      <w:r w:rsidR="00C771DD" w:rsidRPr="00CC7E95">
        <w:rPr>
          <w:rFonts w:ascii="Times New Roman" w:eastAsia="SimSun" w:hAnsi="Times New Roman" w:cs="Times New Roman"/>
          <w:sz w:val="24"/>
          <w:szCs w:val="24"/>
        </w:rPr>
        <w:t xml:space="preserve"> </w:t>
      </w:r>
      <w:r w:rsidR="00287EB2">
        <w:rPr>
          <w:rFonts w:ascii="Times New Roman" w:hAnsi="Times New Roman" w:cs="Times New Roman" w:hint="eastAsia"/>
          <w:sz w:val="24"/>
          <w:szCs w:val="24"/>
        </w:rPr>
        <w:t xml:space="preserve">reduced </w:t>
      </w:r>
      <w:r w:rsidR="00C771DD" w:rsidRPr="00CC7E95">
        <w:rPr>
          <w:rFonts w:ascii="Times New Roman" w:eastAsia="SimSun" w:hAnsi="Times New Roman" w:cs="Times New Roman"/>
          <w:sz w:val="24"/>
          <w:szCs w:val="24"/>
        </w:rPr>
        <w:t>expression matrix</w:t>
      </w:r>
      <w:r w:rsidR="00C771DD" w:rsidRPr="00CC7E95">
        <w:rPr>
          <w:rFonts w:ascii="Times New Roman" w:hAnsi="Times New Roman" w:cs="Times New Roman"/>
          <w:sz w:val="24"/>
          <w:szCs w:val="24"/>
        </w:rPr>
        <w:t xml:space="preserve"> is in dimension of </w:t>
      </w:r>
      <w:r w:rsidR="00C771DD">
        <w:rPr>
          <w:rFonts w:ascii="Times New Roman" w:hAnsi="Times New Roman" w:cs="Times New Roman" w:hint="eastAsia"/>
          <w:sz w:val="24"/>
          <w:szCs w:val="24"/>
        </w:rPr>
        <w:t>93</w:t>
      </w:r>
      <w:r w:rsidR="00C771DD" w:rsidRPr="00CC7E95">
        <w:rPr>
          <w:rFonts w:ascii="Times New Roman" w:eastAsia="SimSun" w:hAnsi="Times New Roman" w:cs="Times New Roman"/>
          <w:sz w:val="24"/>
          <w:szCs w:val="24"/>
        </w:rPr>
        <w:t>x</w:t>
      </w:r>
      <w:r w:rsidR="00C771DD" w:rsidRPr="00CC7E95">
        <w:rPr>
          <w:rFonts w:ascii="Times New Roman" w:hAnsi="Times New Roman" w:cs="Times New Roman"/>
          <w:sz w:val="24"/>
          <w:szCs w:val="24"/>
        </w:rPr>
        <w:t>17</w:t>
      </w:r>
      <w:r w:rsidR="00C771DD" w:rsidRPr="00CC7E95">
        <w:rPr>
          <w:rFonts w:ascii="Times New Roman" w:eastAsia="SimSun" w:hAnsi="Times New Roman" w:cs="Times New Roman"/>
          <w:sz w:val="24"/>
          <w:szCs w:val="24"/>
        </w:rPr>
        <w:t xml:space="preserve"> where each row represents the relative expression intensities of a gene across the </w:t>
      </w:r>
      <w:r w:rsidR="00C771DD" w:rsidRPr="00CC7E95">
        <w:rPr>
          <w:rFonts w:ascii="Times New Roman" w:hAnsi="Times New Roman" w:cs="Times New Roman"/>
          <w:sz w:val="24"/>
          <w:szCs w:val="24"/>
        </w:rPr>
        <w:t>8 normal and 9 CML</w:t>
      </w:r>
      <w:r w:rsidR="00C771DD" w:rsidRPr="00CC7E95">
        <w:rPr>
          <w:rFonts w:ascii="Times New Roman" w:eastAsia="SimSun" w:hAnsi="Times New Roman" w:cs="Times New Roman"/>
          <w:sz w:val="24"/>
          <w:szCs w:val="24"/>
        </w:rPr>
        <w:t xml:space="preserve"> samples.</w:t>
      </w:r>
      <w:r w:rsidR="00C771DD" w:rsidRPr="00CC7E95">
        <w:rPr>
          <w:rFonts w:ascii="Times New Roman" w:hAnsi="Times New Roman" w:cs="Times New Roman"/>
          <w:sz w:val="24"/>
          <w:szCs w:val="24"/>
        </w:rPr>
        <w:t xml:space="preserve"> </w:t>
      </w:r>
      <w:r w:rsidR="00C771DD">
        <w:rPr>
          <w:rFonts w:ascii="Times New Roman" w:hAnsi="Times New Roman" w:cs="Times New Roman"/>
          <w:sz w:val="24"/>
          <w:szCs w:val="24"/>
        </w:rPr>
        <w:t xml:space="preserve">The co-expression levels of </w:t>
      </w:r>
      <w:r w:rsidR="00C771DD">
        <w:rPr>
          <w:rFonts w:ascii="Times New Roman" w:hAnsi="Times New Roman" w:cs="Times New Roman" w:hint="eastAsia"/>
          <w:sz w:val="24"/>
          <w:szCs w:val="24"/>
        </w:rPr>
        <w:t>4278</w:t>
      </w:r>
      <w:r w:rsidR="00C771DD" w:rsidRPr="00CC7E95">
        <w:rPr>
          <w:rFonts w:ascii="Times New Roman" w:hAnsi="Times New Roman" w:cs="Times New Roman"/>
          <w:sz w:val="24"/>
          <w:szCs w:val="24"/>
        </w:rPr>
        <w:t xml:space="preserve"> possible gene pairs were computed for each of the normal and CML states.</w:t>
      </w:r>
    </w:p>
    <w:p w:rsidR="00F309E6" w:rsidRPr="00CC7E95" w:rsidRDefault="00F309E6" w:rsidP="00C771DD">
      <w:pPr>
        <w:ind w:firstLineChars="175" w:firstLine="420"/>
        <w:rPr>
          <w:rFonts w:ascii="Times New Roman" w:hAnsi="Times New Roman" w:cs="Times New Roman"/>
          <w:sz w:val="24"/>
          <w:szCs w:val="24"/>
        </w:rPr>
      </w:pPr>
    </w:p>
    <w:p w:rsidR="00F309E6" w:rsidRPr="002B1D28" w:rsidRDefault="00F309E6" w:rsidP="00F309E6">
      <w:pPr>
        <w:pStyle w:val="ListParagraph"/>
        <w:numPr>
          <w:ilvl w:val="2"/>
          <w:numId w:val="2"/>
        </w:numPr>
        <w:ind w:firstLineChars="0"/>
        <w:rPr>
          <w:rFonts w:ascii="Times New Roman" w:hAnsi="Times New Roman" w:cs="Times New Roman"/>
          <w:sz w:val="24"/>
          <w:szCs w:val="24"/>
        </w:rPr>
      </w:pPr>
      <w:r w:rsidRPr="002B1D28">
        <w:rPr>
          <w:rFonts w:ascii="Times New Roman" w:hAnsi="Times New Roman" w:cs="Times New Roman" w:hint="eastAsia"/>
          <w:sz w:val="24"/>
          <w:szCs w:val="24"/>
        </w:rPr>
        <w:t>Significance test of observed co-expression pattern</w:t>
      </w:r>
    </w:p>
    <w:p w:rsidR="00F309E6" w:rsidRPr="00E368F3" w:rsidRDefault="00F309E6" w:rsidP="00F309E6">
      <w:pPr>
        <w:ind w:firstLineChars="175" w:firstLine="420"/>
        <w:rPr>
          <w:rFonts w:ascii="Times New Roman" w:hAnsi="Times New Roman" w:cs="Times New Roman"/>
          <w:sz w:val="24"/>
          <w:szCs w:val="24"/>
        </w:rPr>
      </w:pPr>
    </w:p>
    <w:p w:rsidR="00F309E6" w:rsidRPr="0089502F" w:rsidRDefault="00F309E6" w:rsidP="00F309E6">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To test if the observed co-expression pattern is </w:t>
      </w:r>
      <w:r>
        <w:rPr>
          <w:rFonts w:ascii="Times New Roman" w:hAnsi="Times New Roman" w:cs="Times New Roman"/>
          <w:sz w:val="24"/>
          <w:szCs w:val="24"/>
        </w:rPr>
        <w:t xml:space="preserve">not </w:t>
      </w:r>
      <w:r>
        <w:rPr>
          <w:rFonts w:ascii="Times New Roman" w:hAnsi="Times New Roman" w:cs="Times New Roman" w:hint="eastAsia"/>
          <w:sz w:val="24"/>
          <w:szCs w:val="24"/>
        </w:rPr>
        <w:t xml:space="preserve">obtained by chance, the value of </w:t>
      </w:r>
      <w:proofErr w:type="gramStart"/>
      <w:r>
        <w:rPr>
          <w:rFonts w:ascii="Times New Roman" w:hAnsi="Times New Roman" w:cs="Times New Roman" w:hint="eastAsia"/>
          <w:sz w:val="24"/>
          <w:szCs w:val="24"/>
        </w:rPr>
        <w:t>log</w:t>
      </w:r>
      <w:r>
        <w:rPr>
          <w:rFonts w:ascii="Times New Roman" w:hAnsi="Times New Roman" w:cs="Times New Roman"/>
          <w:sz w:val="24"/>
          <w:szCs w:val="24"/>
        </w:rPr>
        <w:t>(</w:t>
      </w:r>
      <w:proofErr w:type="gramEnd"/>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that characterizes the observed pattern was compared with the null distribution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generated by randomization. In each randomization process, 93 genes </w:t>
      </w:r>
      <w:r>
        <w:rPr>
          <w:rFonts w:ascii="Times New Roman" w:hAnsi="Times New Roman" w:cs="Times New Roman"/>
          <w:sz w:val="24"/>
          <w:szCs w:val="24"/>
        </w:rPr>
        <w:t xml:space="preserve">(the same number as NPM1-related gene set) </w:t>
      </w:r>
      <w:r>
        <w:rPr>
          <w:rFonts w:ascii="Times New Roman" w:hAnsi="Times New Roman" w:cs="Times New Roman" w:hint="eastAsia"/>
          <w:sz w:val="24"/>
          <w:szCs w:val="24"/>
        </w:rPr>
        <w:t xml:space="preserve">were randomly selected from 8537 genes </w:t>
      </w:r>
      <w:r>
        <w:rPr>
          <w:rFonts w:ascii="Times New Roman" w:hAnsi="Times New Roman" w:cs="Times New Roman"/>
          <w:sz w:val="24"/>
          <w:szCs w:val="24"/>
        </w:rPr>
        <w:t xml:space="preserve">that were </w:t>
      </w:r>
      <w:r>
        <w:rPr>
          <w:rFonts w:ascii="Times New Roman" w:hAnsi="Times New Roman" w:cs="Times New Roman" w:hint="eastAsia"/>
          <w:sz w:val="24"/>
          <w:szCs w:val="24"/>
        </w:rPr>
        <w:t>considered in the real microarray dataset and a reduced expression matrix was formed based on these 93 randomly selected genes. The same co-expression analysis was performed to the random</w:t>
      </w:r>
      <w:r>
        <w:rPr>
          <w:rFonts w:ascii="Times New Roman" w:hAnsi="Times New Roman" w:cs="Times New Roman"/>
          <w:sz w:val="24"/>
          <w:szCs w:val="24"/>
        </w:rPr>
        <w:t>ly</w:t>
      </w:r>
      <w:r>
        <w:rPr>
          <w:rFonts w:ascii="Times New Roman" w:hAnsi="Times New Roman" w:cs="Times New Roman" w:hint="eastAsia"/>
          <w:sz w:val="24"/>
          <w:szCs w:val="24"/>
        </w:rPr>
        <w:t xml:space="preserve"> reduced expression matrix so as to obtain the cross-tabulation of gene pair counts between states and co-expression classes and thus</w:t>
      </w:r>
      <w:r>
        <w:rPr>
          <w:rFonts w:ascii="Times New Roman" w:hAnsi="Times New Roman" w:cs="Times New Roman"/>
          <w:sz w:val="24"/>
          <w:szCs w:val="24"/>
        </w:rPr>
        <w:t xml:space="preserve"> calculate</w:t>
      </w:r>
      <w:r>
        <w:rPr>
          <w:rFonts w:ascii="Times New Roman" w:hAnsi="Times New Roman" w:cs="Times New Roman" w:hint="eastAsia"/>
          <w:sz w:val="24"/>
          <w:szCs w:val="24"/>
        </w:rPr>
        <w:t xml:space="preserve"> a value of log</w:t>
      </w:r>
      <w:r>
        <w:rPr>
          <w:rFonts w:ascii="Times New Roman" w:hAnsi="Times New Roman" w:cs="Times New Roman"/>
          <w:sz w:val="24"/>
          <w:szCs w:val="24"/>
        </w:rPr>
        <w:t>(</w:t>
      </w:r>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The process was repeated for 1000 times to generate the null distribution of </w:t>
      </w:r>
      <w:proofErr w:type="gramStart"/>
      <w:r>
        <w:rPr>
          <w:rFonts w:ascii="Times New Roman" w:hAnsi="Times New Roman" w:cs="Times New Roman" w:hint="eastAsia"/>
          <w:sz w:val="24"/>
          <w:szCs w:val="24"/>
        </w:rPr>
        <w:t>log</w:t>
      </w:r>
      <w:r>
        <w:rPr>
          <w:rFonts w:ascii="Times New Roman" w:hAnsi="Times New Roman" w:cs="Times New Roman"/>
          <w:sz w:val="24"/>
          <w:szCs w:val="24"/>
        </w:rPr>
        <w:t>(</w:t>
      </w:r>
      <w:proofErr w:type="gramEnd"/>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due to randomization </w:t>
      </w:r>
      <w:r>
        <w:rPr>
          <w:rFonts w:ascii="Times New Roman" w:hAnsi="Times New Roman" w:cs="Times New Roman" w:hint="eastAsia"/>
          <w:sz w:val="24"/>
          <w:szCs w:val="24"/>
        </w:rPr>
        <w:lastRenderedPageBreak/>
        <w:t xml:space="preserve">and create a histogram of such distribution. The p-value indicating the significance was estimated using the area under the curve of the left or right tail of the null distribution delimited by the value of </w:t>
      </w:r>
      <w:proofErr w:type="gramStart"/>
      <w:r>
        <w:rPr>
          <w:rFonts w:ascii="Times New Roman" w:hAnsi="Times New Roman" w:cs="Times New Roman" w:hint="eastAsia"/>
          <w:sz w:val="24"/>
          <w:szCs w:val="24"/>
        </w:rPr>
        <w:t>log</w:t>
      </w:r>
      <w:r>
        <w:rPr>
          <w:rFonts w:ascii="Times New Roman" w:hAnsi="Times New Roman" w:cs="Times New Roman"/>
          <w:sz w:val="24"/>
          <w:szCs w:val="24"/>
        </w:rPr>
        <w:t>(</w:t>
      </w:r>
      <w:proofErr w:type="gramEnd"/>
      <w:r>
        <w:rPr>
          <w:rFonts w:ascii="Times New Roman" w:hAnsi="Times New Roman" w:cs="Times New Roman" w:hint="eastAsia"/>
          <w:sz w:val="24"/>
          <w:szCs w:val="24"/>
        </w:rPr>
        <w:t>OR</w:t>
      </w:r>
      <w:r>
        <w:rPr>
          <w:rFonts w:ascii="Times New Roman" w:hAnsi="Times New Roman" w:cs="Times New Roman"/>
          <w:sz w:val="24"/>
          <w:szCs w:val="24"/>
        </w:rPr>
        <w:t>)</w:t>
      </w:r>
      <w:r>
        <w:rPr>
          <w:rFonts w:ascii="Times New Roman" w:hAnsi="Times New Roman" w:cs="Times New Roman" w:hint="eastAsia"/>
          <w:sz w:val="24"/>
          <w:szCs w:val="24"/>
        </w:rPr>
        <w:t xml:space="preserve"> of the observed pattern.</w:t>
      </w:r>
    </w:p>
    <w:p w:rsidR="00E763CA" w:rsidRDefault="00E763CA" w:rsidP="00683DDD">
      <w:pPr>
        <w:rPr>
          <w:rFonts w:ascii="Times New Roman" w:hAnsi="Times New Roman" w:cs="Times New Roman"/>
          <w:sz w:val="24"/>
          <w:szCs w:val="24"/>
        </w:rPr>
      </w:pPr>
    </w:p>
    <w:p w:rsidR="00683DDD" w:rsidRPr="002B1D28" w:rsidRDefault="00683DDD" w:rsidP="002B1D28">
      <w:pPr>
        <w:pStyle w:val="ListParagraph"/>
        <w:numPr>
          <w:ilvl w:val="2"/>
          <w:numId w:val="2"/>
        </w:numPr>
        <w:ind w:firstLineChars="0"/>
        <w:rPr>
          <w:rFonts w:ascii="Times New Roman" w:hAnsi="Times New Roman" w:cs="Times New Roman"/>
          <w:sz w:val="24"/>
          <w:szCs w:val="24"/>
        </w:rPr>
      </w:pPr>
      <w:r w:rsidRPr="002B1D28">
        <w:rPr>
          <w:rFonts w:ascii="Times New Roman" w:hAnsi="Times New Roman" w:cs="Times New Roman"/>
          <w:sz w:val="24"/>
          <w:szCs w:val="24"/>
        </w:rPr>
        <w:t>Network analysis</w:t>
      </w:r>
    </w:p>
    <w:p w:rsidR="00683DDD" w:rsidRDefault="00683DDD" w:rsidP="00553229">
      <w:pPr>
        <w:ind w:firstLineChars="175" w:firstLine="420"/>
        <w:rPr>
          <w:rFonts w:ascii="Times New Roman" w:hAnsi="Times New Roman" w:cs="Times New Roman"/>
          <w:sz w:val="24"/>
          <w:szCs w:val="24"/>
        </w:rPr>
      </w:pPr>
    </w:p>
    <w:p w:rsidR="003F1E3A" w:rsidRDefault="003F1E3A" w:rsidP="00EF27AB">
      <w:pPr>
        <w:ind w:firstLineChars="175" w:firstLine="420"/>
        <w:rPr>
          <w:rFonts w:ascii="Times New Roman" w:hAnsi="Times New Roman" w:cs="Times New Roman"/>
          <w:sz w:val="24"/>
          <w:szCs w:val="24"/>
        </w:rPr>
      </w:pPr>
      <w:r>
        <w:rPr>
          <w:rFonts w:ascii="Times New Roman" w:hAnsi="Times New Roman" w:cs="Times New Roman" w:hint="eastAsia"/>
          <w:sz w:val="24"/>
          <w:szCs w:val="24"/>
        </w:rPr>
        <w:t xml:space="preserve">Using the same </w:t>
      </w:r>
      <w:r w:rsidR="00E026E6">
        <w:rPr>
          <w:rFonts w:ascii="Times New Roman" w:hAnsi="Times New Roman" w:cs="Times New Roman" w:hint="eastAsia"/>
          <w:sz w:val="24"/>
          <w:szCs w:val="24"/>
        </w:rPr>
        <w:t>approach as</w:t>
      </w:r>
      <w:r>
        <w:rPr>
          <w:rFonts w:ascii="Times New Roman" w:hAnsi="Times New Roman" w:cs="Times New Roman" w:hint="eastAsia"/>
          <w:sz w:val="24"/>
          <w:szCs w:val="24"/>
        </w:rPr>
        <w:t xml:space="preserve"> </w:t>
      </w:r>
      <w:r w:rsidR="00E026E6">
        <w:rPr>
          <w:rFonts w:ascii="Times New Roman" w:hAnsi="Times New Roman" w:cs="Times New Roman" w:hint="eastAsia"/>
          <w:sz w:val="24"/>
          <w:szCs w:val="24"/>
        </w:rPr>
        <w:t xml:space="preserve">the </w:t>
      </w:r>
      <w:r>
        <w:rPr>
          <w:rFonts w:ascii="Times New Roman" w:hAnsi="Times New Roman" w:cs="Times New Roman" w:hint="eastAsia"/>
          <w:sz w:val="24"/>
          <w:szCs w:val="24"/>
        </w:rPr>
        <w:t xml:space="preserve">genome-wide analysis, the co-expression galaxy of NPM1-associated gene set was also partitioned into </w:t>
      </w:r>
      <w:r w:rsidRPr="00CC7E95">
        <w:rPr>
          <w:rFonts w:ascii="Times New Roman" w:hAnsi="Times New Roman" w:cs="Times New Roman"/>
          <w:sz w:val="24"/>
          <w:szCs w:val="24"/>
        </w:rPr>
        <w:t>normal-specific, neoplasm-specific, conforming and opposing SCPs</w:t>
      </w:r>
      <w:r>
        <w:rPr>
          <w:rFonts w:ascii="Times New Roman" w:hAnsi="Times New Roman" w:cs="Times New Roman" w:hint="eastAsia"/>
          <w:sz w:val="24"/>
          <w:szCs w:val="24"/>
        </w:rPr>
        <w:t xml:space="preserve"> and WCPs. </w:t>
      </w:r>
      <w:r>
        <w:rPr>
          <w:rFonts w:ascii="Times New Roman" w:hAnsi="Times New Roman" w:cs="Times New Roman"/>
          <w:sz w:val="24"/>
          <w:szCs w:val="24"/>
        </w:rPr>
        <w:t xml:space="preserve">The gene networks </w:t>
      </w:r>
      <w:r w:rsidR="008601C0">
        <w:rPr>
          <w:rFonts w:ascii="Times New Roman" w:hAnsi="Times New Roman" w:cs="Times New Roman"/>
          <w:sz w:val="24"/>
          <w:szCs w:val="24"/>
        </w:rPr>
        <w:t xml:space="preserve">of normal-specific and CML-specific SCPs </w:t>
      </w:r>
      <w:r w:rsidR="00F309E6">
        <w:rPr>
          <w:rFonts w:ascii="Times New Roman" w:hAnsi="Times New Roman" w:cs="Times New Roman" w:hint="eastAsia"/>
          <w:sz w:val="24"/>
          <w:szCs w:val="24"/>
        </w:rPr>
        <w:t xml:space="preserve">were </w:t>
      </w:r>
      <w:r w:rsidR="00F309E6">
        <w:rPr>
          <w:rFonts w:ascii="Times New Roman" w:hAnsi="Times New Roman" w:cs="Times New Roman"/>
          <w:sz w:val="24"/>
          <w:szCs w:val="24"/>
        </w:rPr>
        <w:t>construct</w:t>
      </w:r>
      <w:r>
        <w:rPr>
          <w:rFonts w:ascii="Times New Roman" w:hAnsi="Times New Roman" w:cs="Times New Roman" w:hint="eastAsia"/>
          <w:sz w:val="24"/>
          <w:szCs w:val="24"/>
        </w:rPr>
        <w:t>ed</w:t>
      </w:r>
      <w:r w:rsidRPr="00CC7E95">
        <w:rPr>
          <w:rFonts w:ascii="Times New Roman" w:hAnsi="Times New Roman" w:cs="Times New Roman"/>
          <w:sz w:val="24"/>
          <w:szCs w:val="24"/>
        </w:rPr>
        <w:t xml:space="preserve"> to visualize and explain the mechanism</w:t>
      </w:r>
      <w:r>
        <w:rPr>
          <w:rFonts w:ascii="Times New Roman" w:hAnsi="Times New Roman" w:cs="Times New Roman" w:hint="eastAsia"/>
          <w:sz w:val="24"/>
          <w:szCs w:val="24"/>
        </w:rPr>
        <w:t>s underlying neoplastic pathology and normal physiology</w:t>
      </w:r>
      <w:r w:rsidR="00760A6C">
        <w:rPr>
          <w:rFonts w:ascii="Times New Roman" w:hAnsi="Times New Roman" w:cs="Times New Roman" w:hint="eastAsia"/>
          <w:sz w:val="24"/>
          <w:szCs w:val="24"/>
        </w:rPr>
        <w:t xml:space="preserve"> related to NPM1</w:t>
      </w:r>
      <w:r w:rsidR="00EF27AB">
        <w:rPr>
          <w:rFonts w:ascii="Times New Roman" w:hAnsi="Times New Roman" w:cs="Times New Roman"/>
          <w:sz w:val="24"/>
          <w:szCs w:val="24"/>
        </w:rPr>
        <w:t>.</w:t>
      </w:r>
      <w:r w:rsidR="000768E6">
        <w:rPr>
          <w:rFonts w:ascii="Times New Roman" w:hAnsi="Times New Roman" w:cs="Times New Roman"/>
          <w:sz w:val="24"/>
          <w:szCs w:val="24"/>
        </w:rPr>
        <w:t xml:space="preserve"> The visualization of these gene networks focused on </w:t>
      </w:r>
      <w:r w:rsidR="002B2F6D">
        <w:rPr>
          <w:rFonts w:ascii="Times New Roman" w:hAnsi="Times New Roman" w:cs="Times New Roman"/>
          <w:sz w:val="24"/>
          <w:szCs w:val="24"/>
        </w:rPr>
        <w:t xml:space="preserve">the connections between </w:t>
      </w:r>
      <w:r w:rsidR="000768E6">
        <w:rPr>
          <w:rFonts w:ascii="Times New Roman" w:hAnsi="Times New Roman" w:cs="Times New Roman"/>
          <w:sz w:val="24"/>
          <w:szCs w:val="24"/>
        </w:rPr>
        <w:t>NPM1</w:t>
      </w:r>
      <w:r w:rsidR="002B2F6D" w:rsidRPr="002B2F6D">
        <w:rPr>
          <w:rFonts w:ascii="Times New Roman" w:hAnsi="Times New Roman" w:cs="Times New Roman"/>
          <w:sz w:val="24"/>
          <w:szCs w:val="24"/>
        </w:rPr>
        <w:t xml:space="preserve"> </w:t>
      </w:r>
      <w:r w:rsidR="002B2F6D">
        <w:rPr>
          <w:rFonts w:ascii="Times New Roman" w:hAnsi="Times New Roman" w:cs="Times New Roman"/>
          <w:sz w:val="24"/>
          <w:szCs w:val="24"/>
        </w:rPr>
        <w:t>and its strongly co-expressed genes and those among the</w:t>
      </w:r>
      <w:r w:rsidR="000768E6">
        <w:rPr>
          <w:rFonts w:ascii="Times New Roman" w:hAnsi="Times New Roman" w:cs="Times New Roman"/>
          <w:sz w:val="24"/>
          <w:szCs w:val="24"/>
        </w:rPr>
        <w:t xml:space="preserve"> RP genes to elucidate the </w:t>
      </w:r>
      <w:r w:rsidR="002B2F6D">
        <w:rPr>
          <w:rFonts w:ascii="Times New Roman" w:hAnsi="Times New Roman" w:cs="Times New Roman"/>
          <w:sz w:val="24"/>
          <w:szCs w:val="24"/>
        </w:rPr>
        <w:t>altered association</w:t>
      </w:r>
      <w:r w:rsidR="000768E6">
        <w:rPr>
          <w:rFonts w:ascii="Times New Roman" w:hAnsi="Times New Roman" w:cs="Times New Roman"/>
          <w:sz w:val="24"/>
          <w:szCs w:val="24"/>
        </w:rPr>
        <w:t xml:space="preserve"> of NPM1</w:t>
      </w:r>
      <w:r w:rsidR="002B2F6D">
        <w:rPr>
          <w:rFonts w:ascii="Times New Roman" w:hAnsi="Times New Roman" w:cs="Times New Roman"/>
          <w:sz w:val="24"/>
          <w:szCs w:val="24"/>
        </w:rPr>
        <w:t xml:space="preserve"> with</w:t>
      </w:r>
      <w:r w:rsidR="000768E6">
        <w:rPr>
          <w:rFonts w:ascii="Times New Roman" w:hAnsi="Times New Roman" w:cs="Times New Roman"/>
          <w:sz w:val="24"/>
          <w:szCs w:val="24"/>
        </w:rPr>
        <w:t xml:space="preserve"> ribosome biogenesis in CML.</w:t>
      </w:r>
    </w:p>
    <w:p w:rsidR="00EF27AB" w:rsidRPr="004558B8" w:rsidRDefault="00EF27AB" w:rsidP="00EF27AB">
      <w:pPr>
        <w:ind w:firstLineChars="175" w:firstLine="420"/>
        <w:rPr>
          <w:rFonts w:ascii="Times New Roman" w:hAnsi="Times New Roman" w:cs="Times New Roman"/>
          <w:sz w:val="24"/>
          <w:szCs w:val="24"/>
        </w:rPr>
      </w:pPr>
    </w:p>
    <w:p w:rsidR="00B56F9B" w:rsidRDefault="00287C2A" w:rsidP="00287C2A">
      <w:pPr>
        <w:ind w:firstLine="420"/>
        <w:rPr>
          <w:rFonts w:ascii="Times New Roman" w:hAnsi="Times New Roman" w:cs="Times New Roman"/>
          <w:sz w:val="24"/>
          <w:szCs w:val="24"/>
        </w:rPr>
      </w:pPr>
      <w:r w:rsidRPr="00650246">
        <w:rPr>
          <w:rFonts w:ascii="Times New Roman" w:hAnsi="Times New Roman" w:cs="Times New Roman"/>
          <w:sz w:val="24"/>
          <w:szCs w:val="24"/>
        </w:rPr>
        <w:t xml:space="preserve">To visualize the </w:t>
      </w:r>
      <w:r>
        <w:rPr>
          <w:rFonts w:ascii="Times New Roman" w:hAnsi="Times New Roman" w:cs="Times New Roman"/>
          <w:sz w:val="24"/>
          <w:szCs w:val="24"/>
        </w:rPr>
        <w:t>gene</w:t>
      </w:r>
      <w:r w:rsidRPr="00650246">
        <w:rPr>
          <w:rFonts w:ascii="Times New Roman" w:hAnsi="Times New Roman" w:cs="Times New Roman"/>
          <w:sz w:val="24"/>
          <w:szCs w:val="24"/>
        </w:rPr>
        <w:t xml:space="preserve"> network</w:t>
      </w:r>
      <w:r w:rsidR="00330CCA">
        <w:rPr>
          <w:rFonts w:ascii="Times New Roman" w:hAnsi="Times New Roman" w:cs="Times New Roman"/>
          <w:sz w:val="24"/>
          <w:szCs w:val="24"/>
        </w:rPr>
        <w:t>s</w:t>
      </w:r>
      <w:r w:rsidRPr="00650246">
        <w:rPr>
          <w:rFonts w:ascii="Times New Roman" w:hAnsi="Times New Roman" w:cs="Times New Roman"/>
          <w:sz w:val="24"/>
          <w:szCs w:val="24"/>
        </w:rPr>
        <w:t xml:space="preserve">, </w:t>
      </w:r>
      <w:r>
        <w:rPr>
          <w:rFonts w:ascii="Times New Roman" w:hAnsi="Times New Roman" w:cs="Times New Roman"/>
          <w:sz w:val="24"/>
          <w:szCs w:val="24"/>
        </w:rPr>
        <w:t>w</w:t>
      </w:r>
      <w:r w:rsidR="00650246" w:rsidRPr="00650246">
        <w:rPr>
          <w:rFonts w:ascii="Times New Roman" w:hAnsi="Times New Roman" w:cs="Times New Roman"/>
          <w:sz w:val="24"/>
          <w:szCs w:val="24"/>
        </w:rPr>
        <w:t>e use</w:t>
      </w:r>
      <w:r w:rsidR="00EF27AB">
        <w:rPr>
          <w:rFonts w:ascii="Times New Roman" w:hAnsi="Times New Roman" w:cs="Times New Roman"/>
          <w:sz w:val="24"/>
          <w:szCs w:val="24"/>
        </w:rPr>
        <w:t>d</w:t>
      </w:r>
      <w:r w:rsidR="00650246" w:rsidRPr="00650246">
        <w:rPr>
          <w:rFonts w:ascii="Times New Roman" w:hAnsi="Times New Roman" w:cs="Times New Roman"/>
          <w:sz w:val="24"/>
          <w:szCs w:val="24"/>
        </w:rPr>
        <w:t xml:space="preserve"> node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to represent individual gene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and edge</w:t>
      </w:r>
      <w:r w:rsidR="00EF27AB">
        <w:rPr>
          <w:rFonts w:ascii="Times New Roman" w:hAnsi="Times New Roman" w:cs="Times New Roman"/>
          <w:sz w:val="24"/>
          <w:szCs w:val="24"/>
        </w:rPr>
        <w:t>s</w:t>
      </w:r>
      <w:r w:rsidR="00650246" w:rsidRPr="00650246">
        <w:rPr>
          <w:rFonts w:ascii="Times New Roman" w:hAnsi="Times New Roman" w:cs="Times New Roman"/>
          <w:sz w:val="24"/>
          <w:szCs w:val="24"/>
        </w:rPr>
        <w:t xml:space="preserve"> </w:t>
      </w:r>
      <w:r w:rsidR="00EF27AB">
        <w:rPr>
          <w:rFonts w:ascii="Times New Roman" w:hAnsi="Times New Roman" w:cs="Times New Roman"/>
          <w:sz w:val="24"/>
          <w:szCs w:val="24"/>
        </w:rPr>
        <w:t xml:space="preserve">between nodes </w:t>
      </w:r>
      <w:r w:rsidR="00650246" w:rsidRPr="00650246">
        <w:rPr>
          <w:rFonts w:ascii="Times New Roman" w:hAnsi="Times New Roman" w:cs="Times New Roman"/>
          <w:sz w:val="24"/>
          <w:szCs w:val="24"/>
        </w:rPr>
        <w:t xml:space="preserve">to indicate </w:t>
      </w:r>
      <w:r w:rsidR="00EF27AB">
        <w:rPr>
          <w:rFonts w:ascii="Times New Roman" w:hAnsi="Times New Roman" w:cs="Times New Roman"/>
          <w:sz w:val="24"/>
          <w:szCs w:val="24"/>
        </w:rPr>
        <w:t xml:space="preserve">that the </w:t>
      </w:r>
      <w:r w:rsidR="00650246" w:rsidRPr="00650246">
        <w:rPr>
          <w:rFonts w:ascii="Times New Roman" w:hAnsi="Times New Roman" w:cs="Times New Roman"/>
          <w:sz w:val="24"/>
          <w:szCs w:val="24"/>
        </w:rPr>
        <w:t>gene</w:t>
      </w:r>
      <w:r w:rsidR="00330CCA">
        <w:rPr>
          <w:rFonts w:ascii="Times New Roman" w:hAnsi="Times New Roman" w:cs="Times New Roman"/>
          <w:sz w:val="24"/>
          <w:szCs w:val="24"/>
        </w:rPr>
        <w:t xml:space="preserve"> pair</w:t>
      </w:r>
      <w:r w:rsidR="00650246" w:rsidRPr="00650246">
        <w:rPr>
          <w:rFonts w:ascii="Times New Roman" w:hAnsi="Times New Roman" w:cs="Times New Roman"/>
          <w:sz w:val="24"/>
          <w:szCs w:val="24"/>
        </w:rPr>
        <w:t>s are strongl</w:t>
      </w:r>
      <w:r>
        <w:rPr>
          <w:rFonts w:ascii="Times New Roman" w:hAnsi="Times New Roman" w:cs="Times New Roman"/>
          <w:sz w:val="24"/>
          <w:szCs w:val="24"/>
        </w:rPr>
        <w:t>y correlated.</w:t>
      </w:r>
      <w:r w:rsidR="00B56F9B" w:rsidRPr="00B56F9B">
        <w:rPr>
          <w:rFonts w:ascii="Times New Roman" w:hAnsi="Times New Roman" w:cs="Times New Roman"/>
          <w:sz w:val="24"/>
          <w:szCs w:val="24"/>
        </w:rPr>
        <w:t xml:space="preserve"> </w:t>
      </w:r>
      <w:r w:rsidR="00B56F9B">
        <w:rPr>
          <w:rFonts w:ascii="Times New Roman" w:hAnsi="Times New Roman" w:cs="Times New Roman"/>
          <w:sz w:val="24"/>
          <w:szCs w:val="24"/>
        </w:rPr>
        <w:t xml:space="preserve">The edge thickness was </w:t>
      </w:r>
      <w:del w:id="29" w:author="IIL7" w:date="2013-08-22T16:38:00Z">
        <w:r w:rsidR="00B56F9B" w:rsidDel="002B5916">
          <w:rPr>
            <w:rFonts w:ascii="Times New Roman" w:hAnsi="Times New Roman" w:cs="Times New Roman"/>
            <w:sz w:val="24"/>
            <w:szCs w:val="24"/>
          </w:rPr>
          <w:delText xml:space="preserve">proportioned </w:delText>
        </w:r>
      </w:del>
      <w:ins w:id="30" w:author="IIL7" w:date="2013-08-22T16:38:00Z">
        <w:r w:rsidR="002B5916">
          <w:rPr>
            <w:rFonts w:ascii="Times New Roman" w:hAnsi="Times New Roman" w:cs="Times New Roman"/>
            <w:sz w:val="24"/>
            <w:szCs w:val="24"/>
          </w:rPr>
          <w:t xml:space="preserve">proportional </w:t>
        </w:r>
      </w:ins>
      <w:r w:rsidR="00B56F9B">
        <w:rPr>
          <w:rFonts w:ascii="Times New Roman" w:hAnsi="Times New Roman" w:cs="Times New Roman"/>
          <w:sz w:val="24"/>
          <w:szCs w:val="24"/>
        </w:rPr>
        <w:t>to the level of differential co-expression, which is quantified by the Z statistic given by the following formula. [</w:t>
      </w:r>
      <w:r w:rsidR="00CD6537">
        <w:rPr>
          <w:rFonts w:ascii="Times New Roman" w:hAnsi="Times New Roman" w:cs="Times New Roman"/>
          <w:sz w:val="24"/>
          <w:szCs w:val="24"/>
        </w:rPr>
        <w:t>35</w:t>
      </w:r>
      <w:r w:rsidR="00B56F9B">
        <w:rPr>
          <w:rFonts w:ascii="Times New Roman" w:hAnsi="Times New Roman" w:cs="Times New Roman"/>
          <w:sz w:val="24"/>
          <w:szCs w:val="24"/>
        </w:rPr>
        <w:t xml:space="preserve">] </w:t>
      </w:r>
    </w:p>
    <w:p w:rsidR="00B56F9B" w:rsidRDefault="00B56F9B" w:rsidP="00B56F9B">
      <w:pPr>
        <w:ind w:left="3360" w:firstLine="420"/>
        <w:jc w:val="left"/>
        <w:rPr>
          <w:rFonts w:ascii="Times New Roman" w:hAnsi="Times New Roman" w:cs="Times New Roman"/>
          <w:sz w:val="24"/>
          <w:szCs w:val="24"/>
        </w:rPr>
      </w:pPr>
      <m:oMath>
        <m:r>
          <m:rPr>
            <m:sty m:val="p"/>
          </m:rPr>
          <w:rPr>
            <w:rFonts w:ascii="Cambria Math" w:hAnsi="Cambria Math" w:cs="Times New Roman"/>
            <w:sz w:val="24"/>
            <w:szCs w:val="24"/>
          </w:rPr>
          <m:t>Z=</m:t>
        </m:r>
        <m:f>
          <m:fPr>
            <m:ctrlPr>
              <w:rPr>
                <w:rFonts w:ascii="Cambria Math" w:hAnsi="Cambria Math" w:cs="Times New Roman"/>
                <w:sz w:val="24"/>
                <w:szCs w:val="24"/>
              </w:rPr>
            </m:ctrlPr>
          </m:fPr>
          <m:num>
            <m:d>
              <m:dPr>
                <m:begChr m:val="|"/>
                <m:endChr m:val="|"/>
                <m:ctrlPr>
                  <w:rPr>
                    <w:rFonts w:ascii="Cambria Math" w:hAnsi="Cambria Math" w:cs="Times New Roman"/>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d</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n</m:t>
                    </m:r>
                  </m:sub>
                </m:sSub>
              </m:e>
            </m:d>
          </m:num>
          <m:den>
            <m:r>
              <m:rPr>
                <m:sty m:val="p"/>
              </m:rPr>
              <w:rPr>
                <w:rFonts w:ascii="Cambria Math" w:hAnsi="Cambria Math" w:cs="Times New Roman"/>
                <w:sz w:val="24"/>
                <w:szCs w:val="24"/>
              </w:rPr>
              <m:t>σ</m:t>
            </m:r>
          </m:den>
        </m:f>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B3340">
        <w:rPr>
          <w:rFonts w:ascii="Times New Roman" w:hAnsi="Times New Roman" w:cs="Times New Roman"/>
          <w:sz w:val="24"/>
          <w:szCs w:val="24"/>
        </w:rPr>
        <w:tab/>
      </w:r>
      <w:r w:rsidR="001B3340">
        <w:rPr>
          <w:rFonts w:ascii="Times New Roman" w:hAnsi="Times New Roman" w:cs="Times New Roman"/>
          <w:sz w:val="24"/>
          <w:szCs w:val="24"/>
        </w:rPr>
        <w:tab/>
      </w:r>
      <w:r>
        <w:rPr>
          <w:rFonts w:ascii="Times New Roman" w:hAnsi="Times New Roman" w:cs="Times New Roman"/>
          <w:sz w:val="24"/>
          <w:szCs w:val="24"/>
        </w:rPr>
        <w:tab/>
        <w:t>(11)</w:t>
      </w:r>
    </w:p>
    <w:p w:rsidR="00B56F9B" w:rsidRDefault="00B56F9B" w:rsidP="00B56F9B">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proofErr w:type="spellStart"/>
      <w:r w:rsidRPr="0053573E">
        <w:rPr>
          <w:rFonts w:ascii="Times New Roman" w:hAnsi="Times New Roman" w:cs="Times New Roman"/>
          <w:i/>
          <w:sz w:val="24"/>
          <w:szCs w:val="24"/>
        </w:rPr>
        <w:t>z</w:t>
      </w:r>
      <w:r w:rsidRPr="0053573E">
        <w:rPr>
          <w:rFonts w:ascii="Times New Roman" w:hAnsi="Times New Roman" w:cs="Times New Roman"/>
          <w:i/>
          <w:sz w:val="24"/>
          <w:szCs w:val="24"/>
          <w:vertAlign w:val="subscript"/>
        </w:rPr>
        <w:t>d</w:t>
      </w:r>
      <w:proofErr w:type="spellEnd"/>
      <w:r>
        <w:rPr>
          <w:rFonts w:ascii="Times New Roman" w:hAnsi="Times New Roman" w:cs="Times New Roman"/>
          <w:sz w:val="24"/>
          <w:szCs w:val="24"/>
        </w:rPr>
        <w:t xml:space="preserve"> and </w:t>
      </w:r>
      <w:proofErr w:type="spellStart"/>
      <w:r w:rsidRPr="0053573E">
        <w:rPr>
          <w:rFonts w:ascii="Times New Roman" w:hAnsi="Times New Roman" w:cs="Times New Roman"/>
          <w:i/>
          <w:sz w:val="24"/>
          <w:szCs w:val="24"/>
        </w:rPr>
        <w:t>z</w:t>
      </w:r>
      <w:r w:rsidRPr="0053573E">
        <w:rPr>
          <w:rFonts w:ascii="Times New Roman" w:hAnsi="Times New Roman" w:cs="Times New Roman"/>
          <w:i/>
          <w:sz w:val="24"/>
          <w:szCs w:val="24"/>
          <w:vertAlign w:val="subscript"/>
        </w:rPr>
        <w:t>n</w:t>
      </w:r>
      <w:proofErr w:type="spellEnd"/>
      <w:r>
        <w:rPr>
          <w:rFonts w:ascii="Times New Roman" w:hAnsi="Times New Roman" w:cs="Times New Roman"/>
          <w:sz w:val="24"/>
          <w:szCs w:val="24"/>
        </w:rPr>
        <w:t xml:space="preserve"> are the Fisher-transforms of </w:t>
      </w:r>
      <w:r w:rsidRPr="005842E9">
        <w:rPr>
          <w:rFonts w:ascii="Times New Roman" w:hAnsi="Times New Roman" w:cs="Times New Roman"/>
          <w:i/>
          <w:sz w:val="24"/>
          <w:szCs w:val="24"/>
        </w:rPr>
        <w:t>r</w:t>
      </w:r>
      <w:r>
        <w:rPr>
          <w:rFonts w:ascii="Times New Roman" w:hAnsi="Times New Roman" w:cs="Times New Roman"/>
          <w:sz w:val="24"/>
          <w:szCs w:val="24"/>
        </w:rPr>
        <w:t xml:space="preserve"> </w:t>
      </w:r>
      <w:r w:rsidR="001B3340">
        <w:rPr>
          <w:rFonts w:ascii="Times New Roman" w:hAnsi="Times New Roman" w:cs="Times New Roman"/>
          <w:sz w:val="24"/>
          <w:szCs w:val="24"/>
        </w:rPr>
        <w:t>over CML</w:t>
      </w:r>
      <w:r>
        <w:rPr>
          <w:rFonts w:ascii="Times New Roman" w:hAnsi="Times New Roman" w:cs="Times New Roman"/>
          <w:sz w:val="24"/>
          <w:szCs w:val="24"/>
        </w:rPr>
        <w:t xml:space="preserve"> and normal </w:t>
      </w:r>
      <w:r w:rsidR="001B3340">
        <w:rPr>
          <w:rFonts w:ascii="Times New Roman" w:hAnsi="Times New Roman" w:cs="Times New Roman"/>
          <w:sz w:val="24"/>
          <w:szCs w:val="24"/>
        </w:rPr>
        <w:t>group</w:t>
      </w:r>
      <w:r>
        <w:rPr>
          <w:rFonts w:ascii="Times New Roman" w:hAnsi="Times New Roman" w:cs="Times New Roman"/>
          <w:sz w:val="24"/>
          <w:szCs w:val="24"/>
        </w:rPr>
        <w:t>s respectively,</w:t>
      </w:r>
    </w:p>
    <w:p w:rsidR="00B56F9B" w:rsidRDefault="00B56F9B" w:rsidP="00B56F9B">
      <w:pPr>
        <w:ind w:left="3360" w:firstLine="420"/>
        <w:rPr>
          <w:rFonts w:ascii="Times New Roman" w:hAnsi="Times New Roman" w:cs="Times New Roman"/>
          <w:sz w:val="24"/>
          <w:szCs w:val="24"/>
        </w:rPr>
      </w:pPr>
      <m:oMath>
        <m:r>
          <m:rPr>
            <m:sty m:val="p"/>
          </m:rPr>
          <w:rPr>
            <w:rFonts w:ascii="Cambria Math" w:hAnsi="Cambria Math" w:cs="Times New Roman"/>
            <w:sz w:val="24"/>
            <w:szCs w:val="24"/>
          </w:rPr>
          <m:t>z=</m:t>
        </m:r>
        <m:f>
          <m:fPr>
            <m:ctrlPr>
              <w:rPr>
                <w:rFonts w:ascii="Cambria Math" w:hAnsi="Cambria Math" w:cs="Times New Roman"/>
                <w:sz w:val="24"/>
                <w:szCs w:val="24"/>
              </w:rPr>
            </m:ctrlPr>
          </m:fPr>
          <m:num>
            <m:r>
              <w:rPr>
                <w:rFonts w:ascii="Cambria Math" w:hAnsi="Cambria Math" w:cs="Times New Roman"/>
                <w:sz w:val="24"/>
                <w:szCs w:val="24"/>
              </w:rPr>
              <m:t>1</m:t>
            </m:r>
          </m:num>
          <m:den>
            <m:r>
              <w:rPr>
                <w:rFonts w:ascii="Cambria Math" w:hAnsi="Cambria Math" w:cs="Times New Roman"/>
                <w:sz w:val="24"/>
                <w:szCs w:val="24"/>
              </w:rPr>
              <m:t>2</m:t>
            </m:r>
          </m:den>
        </m:f>
        <m:func>
          <m:funcPr>
            <m:ctrlPr>
              <w:rPr>
                <w:rFonts w:ascii="Cambria Math" w:hAnsi="Cambria Math" w:cs="Times New Roman"/>
                <w:i/>
                <w:sz w:val="24"/>
                <w:szCs w:val="24"/>
              </w:rPr>
            </m:ctrlPr>
          </m:funcPr>
          <m:fName>
            <m:r>
              <m:rPr>
                <m:sty m:val="p"/>
              </m:rPr>
              <w:rPr>
                <w:rFonts w:ascii="Cambria Math" w:hAnsi="Cambria Math" w:cs="Times New Roman"/>
                <w:sz w:val="24"/>
                <w:szCs w:val="24"/>
              </w:rPr>
              <m:t>ln</m:t>
            </m:r>
          </m:fName>
          <m:e>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1+r</m:t>
                    </m:r>
                  </m:num>
                  <m:den>
                    <m:r>
                      <w:rPr>
                        <w:rFonts w:ascii="Cambria Math" w:hAnsi="Cambria Math" w:cs="Times New Roman"/>
                        <w:sz w:val="24"/>
                        <w:szCs w:val="24"/>
                      </w:rPr>
                      <m:t>1-r</m:t>
                    </m:r>
                  </m:den>
                </m:f>
              </m:e>
            </m:d>
          </m:e>
        </m:func>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rsidR="00B56F9B" w:rsidRDefault="00B56F9B" w:rsidP="00B56F9B">
      <w:pPr>
        <w:rPr>
          <w:rFonts w:ascii="Times New Roman" w:hAnsi="Times New Roman" w:cs="Times New Roman"/>
          <w:sz w:val="24"/>
          <w:szCs w:val="24"/>
        </w:rPr>
      </w:pPr>
      <w:proofErr w:type="gramStart"/>
      <w:r>
        <w:rPr>
          <w:rFonts w:ascii="Times New Roman" w:hAnsi="Times New Roman" w:cs="Times New Roman"/>
          <w:sz w:val="24"/>
          <w:szCs w:val="24"/>
        </w:rPr>
        <w:t>and</w:t>
      </w:r>
      <w:proofErr w:type="gramEnd"/>
      <w:r>
        <w:rPr>
          <w:rFonts w:ascii="Times New Roman" w:hAnsi="Times New Roman" w:cs="Times New Roman"/>
          <w:sz w:val="24"/>
          <w:szCs w:val="24"/>
        </w:rPr>
        <w:t xml:space="preserve"> </w:t>
      </w:r>
      <w:r>
        <w:rPr>
          <w:rFonts w:ascii="Times New Roman" w:hAnsi="Times New Roman" w:cs="Times New Roman"/>
          <w:sz w:val="24"/>
          <w:szCs w:val="24"/>
        </w:rPr>
        <w:sym w:font="Symbol" w:char="F073"/>
      </w:r>
      <w:r>
        <w:rPr>
          <w:rFonts w:ascii="Times New Roman" w:hAnsi="Times New Roman" w:cs="Times New Roman"/>
          <w:sz w:val="24"/>
          <w:szCs w:val="24"/>
        </w:rPr>
        <w:t xml:space="preserve"> is given by</w:t>
      </w:r>
    </w:p>
    <w:p w:rsidR="00B56F9B" w:rsidRDefault="00B56F9B" w:rsidP="00B56F9B">
      <w:pPr>
        <w:ind w:left="2940" w:firstLine="420"/>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m:oMath>
        <m:r>
          <m:rPr>
            <m:sty m:val="p"/>
          </m:rPr>
          <w:rPr>
            <w:rFonts w:ascii="Cambria Math" w:hAnsi="Cambria Math" w:cs="Times New Roman"/>
            <w:sz w:val="24"/>
            <w:szCs w:val="24"/>
          </w:rPr>
          <m:t>σ=</m:t>
        </m:r>
        <m:rad>
          <m:radPr>
            <m:degHide m:val="1"/>
            <m:ctrlPr>
              <w:rPr>
                <w:rFonts w:ascii="Cambria Math" w:hAnsi="Cambria Math" w:cs="Times New Roman"/>
                <w:sz w:val="24"/>
                <w:szCs w:val="24"/>
              </w:rPr>
            </m:ctrlPr>
          </m:radPr>
          <m:deg/>
          <m:e>
            <m:f>
              <m:fPr>
                <m:ctrlPr>
                  <w:rPr>
                    <w:rFonts w:ascii="Cambria Math" w:hAnsi="Cambria Math" w:cs="Times New Roman"/>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d</m:t>
                    </m:r>
                  </m:sub>
                </m:sSub>
                <m:r>
                  <w:rPr>
                    <w:rFonts w:ascii="Cambria Math" w:hAnsi="Cambria Math" w:cs="Times New Roman"/>
                    <w:sz w:val="24"/>
                    <w:szCs w:val="24"/>
                  </w:rPr>
                  <m:t>-3</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m:t>
                </m:r>
              </m:num>
              <m:den>
                <m:sSub>
                  <m:sSubPr>
                    <m:ctrlPr>
                      <w:rPr>
                        <w:rFonts w:ascii="Cambria Math" w:hAnsi="Cambria Math" w:cs="Times New Roman"/>
                        <w:i/>
                        <w:sz w:val="24"/>
                        <w:szCs w:val="24"/>
                      </w:rPr>
                    </m:ctrlPr>
                  </m:sSubPr>
                  <m:e>
                    <m:r>
                      <w:rPr>
                        <w:rFonts w:ascii="Cambria Math" w:hAnsi="Cambria Math" w:cs="Times New Roman"/>
                        <w:sz w:val="24"/>
                        <w:szCs w:val="24"/>
                      </w:rPr>
                      <m:t>N</m:t>
                    </m:r>
                  </m:e>
                  <m:sub>
                    <m:r>
                      <w:rPr>
                        <w:rFonts w:ascii="Cambria Math" w:hAnsi="Cambria Math" w:cs="Times New Roman"/>
                        <w:sz w:val="24"/>
                        <w:szCs w:val="24"/>
                      </w:rPr>
                      <m:t>n</m:t>
                    </m:r>
                  </m:sub>
                </m:sSub>
                <m:r>
                  <w:rPr>
                    <w:rFonts w:ascii="Cambria Math" w:hAnsi="Cambria Math" w:cs="Times New Roman"/>
                    <w:sz w:val="24"/>
                    <w:szCs w:val="24"/>
                  </w:rPr>
                  <m:t>-3</m:t>
                </m:r>
              </m:den>
            </m:f>
          </m:e>
        </m:rad>
      </m:oMath>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(13)</w:t>
      </w:r>
    </w:p>
    <w:p w:rsidR="00106C1B" w:rsidRDefault="00B56F9B" w:rsidP="00CB65DF">
      <w:pPr>
        <w:rPr>
          <w:rFonts w:ascii="Times New Roman" w:hAnsi="Times New Roman" w:cs="Times New Roman"/>
          <w:sz w:val="24"/>
          <w:szCs w:val="24"/>
        </w:rPr>
      </w:pP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w:t>
      </w:r>
      <w:proofErr w:type="spellStart"/>
      <w:r w:rsidRPr="005842E9">
        <w:rPr>
          <w:rFonts w:ascii="Times New Roman" w:hAnsi="Times New Roman" w:cs="Times New Roman"/>
          <w:i/>
          <w:sz w:val="24"/>
          <w:szCs w:val="24"/>
        </w:rPr>
        <w:t>N</w:t>
      </w:r>
      <w:r w:rsidRPr="005842E9">
        <w:rPr>
          <w:rFonts w:ascii="Times New Roman" w:hAnsi="Times New Roman" w:cs="Times New Roman"/>
          <w:i/>
          <w:sz w:val="24"/>
          <w:szCs w:val="24"/>
          <w:vertAlign w:val="subscript"/>
        </w:rPr>
        <w:t>d</w:t>
      </w:r>
      <w:proofErr w:type="spellEnd"/>
      <w:r>
        <w:rPr>
          <w:rFonts w:ascii="Times New Roman" w:hAnsi="Times New Roman" w:cs="Times New Roman"/>
          <w:sz w:val="24"/>
          <w:szCs w:val="24"/>
        </w:rPr>
        <w:t xml:space="preserve"> and </w:t>
      </w:r>
      <w:proofErr w:type="spellStart"/>
      <w:r w:rsidRPr="005842E9">
        <w:rPr>
          <w:rFonts w:ascii="Times New Roman" w:hAnsi="Times New Roman" w:cs="Times New Roman"/>
          <w:i/>
          <w:sz w:val="24"/>
          <w:szCs w:val="24"/>
        </w:rPr>
        <w:t>N</w:t>
      </w:r>
      <w:r w:rsidRPr="005842E9">
        <w:rPr>
          <w:rFonts w:ascii="Times New Roman" w:hAnsi="Times New Roman" w:cs="Times New Roman"/>
          <w:i/>
          <w:sz w:val="24"/>
          <w:szCs w:val="24"/>
          <w:vertAlign w:val="subscript"/>
        </w:rPr>
        <w:t>n</w:t>
      </w:r>
      <w:proofErr w:type="spellEnd"/>
      <w:r>
        <w:rPr>
          <w:rFonts w:ascii="Times New Roman" w:hAnsi="Times New Roman" w:cs="Times New Roman"/>
          <w:sz w:val="24"/>
          <w:szCs w:val="24"/>
        </w:rPr>
        <w:t xml:space="preserve"> </w:t>
      </w:r>
      <w:r w:rsidR="001B3340">
        <w:rPr>
          <w:rFonts w:ascii="Times New Roman" w:hAnsi="Times New Roman" w:cs="Times New Roman"/>
          <w:sz w:val="24"/>
          <w:szCs w:val="24"/>
        </w:rPr>
        <w:t>represent</w:t>
      </w:r>
      <w:r>
        <w:rPr>
          <w:rFonts w:ascii="Times New Roman" w:hAnsi="Times New Roman" w:cs="Times New Roman"/>
          <w:sz w:val="24"/>
          <w:szCs w:val="24"/>
        </w:rPr>
        <w:t xml:space="preserve"> sample numbers in </w:t>
      </w:r>
      <w:r w:rsidR="001B3340">
        <w:rPr>
          <w:rFonts w:ascii="Times New Roman" w:hAnsi="Times New Roman" w:cs="Times New Roman"/>
          <w:sz w:val="24"/>
          <w:szCs w:val="24"/>
        </w:rPr>
        <w:t>CML</w:t>
      </w:r>
      <w:r>
        <w:rPr>
          <w:rFonts w:ascii="Times New Roman" w:hAnsi="Times New Roman" w:cs="Times New Roman"/>
          <w:sz w:val="24"/>
          <w:szCs w:val="24"/>
        </w:rPr>
        <w:t xml:space="preserve"> and normal </w:t>
      </w:r>
      <w:r w:rsidR="001B3340">
        <w:rPr>
          <w:rFonts w:ascii="Times New Roman" w:hAnsi="Times New Roman" w:cs="Times New Roman"/>
          <w:sz w:val="24"/>
          <w:szCs w:val="24"/>
        </w:rPr>
        <w:t>group</w:t>
      </w:r>
      <w:r>
        <w:rPr>
          <w:rFonts w:ascii="Times New Roman" w:hAnsi="Times New Roman" w:cs="Times New Roman"/>
          <w:sz w:val="24"/>
          <w:szCs w:val="24"/>
        </w:rPr>
        <w:t>s respectively.</w:t>
      </w:r>
      <w:r w:rsidR="001B3340">
        <w:rPr>
          <w:rFonts w:ascii="Times New Roman" w:hAnsi="Times New Roman" w:cs="Times New Roman"/>
          <w:sz w:val="24"/>
          <w:szCs w:val="24"/>
        </w:rPr>
        <w:t xml:space="preserve"> </w:t>
      </w:r>
      <w:r w:rsidR="00106C1B" w:rsidRPr="00106C1B">
        <w:rPr>
          <w:rFonts w:ascii="Times New Roman" w:hAnsi="Times New Roman" w:cs="Times New Roman"/>
          <w:sz w:val="24"/>
          <w:szCs w:val="24"/>
        </w:rPr>
        <w:t xml:space="preserve">The </w:t>
      </w:r>
      <w:r w:rsidR="00CB65DF">
        <w:rPr>
          <w:rFonts w:ascii="Times New Roman" w:hAnsi="Times New Roman" w:cs="Times New Roman"/>
          <w:sz w:val="24"/>
          <w:szCs w:val="24"/>
        </w:rPr>
        <w:t xml:space="preserve">identified </w:t>
      </w:r>
      <w:r w:rsidR="00106C1B" w:rsidRPr="00106C1B">
        <w:rPr>
          <w:rFonts w:ascii="Times New Roman" w:hAnsi="Times New Roman" w:cs="Times New Roman"/>
          <w:sz w:val="24"/>
          <w:szCs w:val="24"/>
        </w:rPr>
        <w:t xml:space="preserve">connections </w:t>
      </w:r>
      <w:r w:rsidR="00693789">
        <w:rPr>
          <w:rFonts w:ascii="Times New Roman" w:hAnsi="Times New Roman" w:cs="Times New Roman"/>
          <w:sz w:val="24"/>
          <w:szCs w:val="24"/>
        </w:rPr>
        <w:t>were</w:t>
      </w:r>
      <w:r w:rsidR="00106C1B" w:rsidRPr="00106C1B">
        <w:rPr>
          <w:rFonts w:ascii="Times New Roman" w:hAnsi="Times New Roman" w:cs="Times New Roman"/>
          <w:sz w:val="24"/>
          <w:szCs w:val="24"/>
        </w:rPr>
        <w:t xml:space="preserve"> validated </w:t>
      </w:r>
      <w:r w:rsidR="00693789">
        <w:rPr>
          <w:rFonts w:ascii="Times New Roman" w:hAnsi="Times New Roman" w:cs="Times New Roman"/>
          <w:sz w:val="24"/>
          <w:szCs w:val="24"/>
        </w:rPr>
        <w:t>by</w:t>
      </w:r>
      <w:r w:rsidR="00106C1B" w:rsidRPr="00106C1B">
        <w:rPr>
          <w:rFonts w:ascii="Times New Roman" w:hAnsi="Times New Roman" w:cs="Times New Roman"/>
          <w:sz w:val="24"/>
          <w:szCs w:val="24"/>
        </w:rPr>
        <w:t xml:space="preserve"> </w:t>
      </w:r>
      <w:r w:rsidR="001E3AAF">
        <w:rPr>
          <w:rFonts w:ascii="Times New Roman" w:hAnsi="Times New Roman" w:cs="Times New Roman" w:hint="eastAsia"/>
          <w:sz w:val="24"/>
          <w:szCs w:val="24"/>
        </w:rPr>
        <w:t xml:space="preserve">cell line </w:t>
      </w:r>
      <w:r w:rsidR="001E3AAF">
        <w:rPr>
          <w:rFonts w:ascii="Times New Roman" w:hAnsi="Times New Roman" w:cs="Times New Roman"/>
          <w:sz w:val="24"/>
          <w:szCs w:val="24"/>
        </w:rPr>
        <w:t>experiment</w:t>
      </w:r>
      <w:r w:rsidR="001E3AAF">
        <w:rPr>
          <w:rFonts w:ascii="Times New Roman" w:hAnsi="Times New Roman" w:cs="Times New Roman" w:hint="eastAsia"/>
          <w:sz w:val="24"/>
          <w:szCs w:val="24"/>
        </w:rPr>
        <w:t xml:space="preserve"> and </w:t>
      </w:r>
      <w:r w:rsidR="004560D4">
        <w:rPr>
          <w:rFonts w:ascii="Times New Roman" w:hAnsi="Times New Roman" w:cs="Times New Roman" w:hint="eastAsia"/>
          <w:sz w:val="24"/>
          <w:szCs w:val="24"/>
        </w:rPr>
        <w:t xml:space="preserve">their underlying mechanisms </w:t>
      </w:r>
      <w:r w:rsidR="00693789">
        <w:rPr>
          <w:rFonts w:ascii="Times New Roman" w:hAnsi="Times New Roman" w:cs="Times New Roman"/>
          <w:sz w:val="24"/>
          <w:szCs w:val="24"/>
        </w:rPr>
        <w:t>were</w:t>
      </w:r>
      <w:r w:rsidR="004560D4">
        <w:rPr>
          <w:rFonts w:ascii="Times New Roman" w:hAnsi="Times New Roman" w:cs="Times New Roman" w:hint="eastAsia"/>
          <w:sz w:val="24"/>
          <w:szCs w:val="24"/>
        </w:rPr>
        <w:t xml:space="preserve"> elucidated using the</w:t>
      </w:r>
      <w:r w:rsidR="001E3AAF" w:rsidRPr="00106C1B">
        <w:rPr>
          <w:rFonts w:ascii="Times New Roman" w:hAnsi="Times New Roman" w:cs="Times New Roman"/>
          <w:sz w:val="24"/>
          <w:szCs w:val="24"/>
        </w:rPr>
        <w:t xml:space="preserve"> </w:t>
      </w:r>
      <w:r w:rsidR="004560D4">
        <w:rPr>
          <w:rFonts w:ascii="Times New Roman" w:hAnsi="Times New Roman" w:cs="Times New Roman" w:hint="eastAsia"/>
          <w:sz w:val="24"/>
          <w:szCs w:val="24"/>
        </w:rPr>
        <w:t>functional annotation</w:t>
      </w:r>
      <w:r w:rsidR="004560D4">
        <w:rPr>
          <w:rFonts w:ascii="Times New Roman" w:hAnsi="Times New Roman" w:cs="Times New Roman"/>
          <w:sz w:val="24"/>
          <w:szCs w:val="24"/>
        </w:rPr>
        <w:t xml:space="preserve"> analys</w:t>
      </w:r>
      <w:r w:rsidR="004560D4">
        <w:rPr>
          <w:rFonts w:ascii="Times New Roman" w:hAnsi="Times New Roman" w:cs="Times New Roman" w:hint="eastAsia"/>
          <w:sz w:val="24"/>
          <w:szCs w:val="24"/>
        </w:rPr>
        <w:t>i</w:t>
      </w:r>
      <w:r w:rsidR="001E3AAF" w:rsidRPr="00106C1B">
        <w:rPr>
          <w:rFonts w:ascii="Times New Roman" w:hAnsi="Times New Roman" w:cs="Times New Roman"/>
          <w:sz w:val="24"/>
          <w:szCs w:val="24"/>
        </w:rPr>
        <w:t>s</w:t>
      </w:r>
      <w:r w:rsidR="00106C1B" w:rsidRPr="00106C1B">
        <w:rPr>
          <w:rFonts w:ascii="Times New Roman" w:hAnsi="Times New Roman" w:cs="Times New Roman"/>
          <w:sz w:val="24"/>
          <w:szCs w:val="24"/>
        </w:rPr>
        <w:t>.</w:t>
      </w:r>
    </w:p>
    <w:p w:rsidR="00106C1B" w:rsidRPr="004560D4" w:rsidRDefault="00106C1B" w:rsidP="00553229">
      <w:pPr>
        <w:ind w:firstLineChars="175" w:firstLine="420"/>
        <w:rPr>
          <w:rFonts w:ascii="Times New Roman" w:hAnsi="Times New Roman" w:cs="Times New Roman"/>
          <w:sz w:val="24"/>
          <w:szCs w:val="24"/>
        </w:rPr>
      </w:pPr>
    </w:p>
    <w:p w:rsidR="00C51C8D" w:rsidRDefault="00C51C8D" w:rsidP="00C51C8D">
      <w:pPr>
        <w:pStyle w:val="ListParagraph"/>
        <w:numPr>
          <w:ilvl w:val="1"/>
          <w:numId w:val="2"/>
        </w:numPr>
        <w:ind w:firstLineChars="0"/>
        <w:rPr>
          <w:rFonts w:ascii="Times New Roman" w:hAnsi="Times New Roman" w:cs="Times New Roman"/>
          <w:sz w:val="24"/>
          <w:szCs w:val="24"/>
        </w:rPr>
      </w:pPr>
      <w:r w:rsidRPr="00C51C8D">
        <w:rPr>
          <w:rFonts w:ascii="Times New Roman" w:hAnsi="Times New Roman" w:cs="Times New Roman" w:hint="eastAsia"/>
          <w:sz w:val="24"/>
          <w:szCs w:val="24"/>
        </w:rPr>
        <w:t>Validation</w:t>
      </w:r>
      <w:r w:rsidR="00FA3D87">
        <w:rPr>
          <w:rFonts w:ascii="Times New Roman" w:hAnsi="Times New Roman" w:cs="Times New Roman" w:hint="eastAsia"/>
          <w:sz w:val="24"/>
          <w:szCs w:val="24"/>
        </w:rPr>
        <w:t xml:space="preserve"> of networks</w:t>
      </w:r>
      <w:r w:rsidRPr="00C51C8D">
        <w:rPr>
          <w:rFonts w:ascii="Times New Roman" w:hAnsi="Times New Roman" w:cs="Times New Roman" w:hint="eastAsia"/>
          <w:sz w:val="24"/>
          <w:szCs w:val="24"/>
        </w:rPr>
        <w:t xml:space="preserve"> using cell line experiment</w:t>
      </w:r>
    </w:p>
    <w:p w:rsidR="00E729C6" w:rsidRPr="00E729C6" w:rsidRDefault="00E729C6" w:rsidP="00E729C6">
      <w:pPr>
        <w:pStyle w:val="ListParagraph"/>
        <w:ind w:left="420" w:firstLineChars="0" w:firstLine="0"/>
        <w:rPr>
          <w:rFonts w:ascii="Times New Roman" w:hAnsi="Times New Roman" w:cs="Times New Roman"/>
          <w:sz w:val="24"/>
          <w:szCs w:val="24"/>
        </w:rPr>
      </w:pPr>
    </w:p>
    <w:p w:rsidR="00C550A5"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 xml:space="preserve">Based on </w:t>
      </w:r>
      <w:r w:rsidR="00231C02">
        <w:rPr>
          <w:rFonts w:ascii="Times New Roman" w:hAnsi="Times New Roman"/>
          <w:sz w:val="24"/>
          <w:szCs w:val="24"/>
        </w:rPr>
        <w:t>the above co-expression</w:t>
      </w:r>
      <w:r>
        <w:rPr>
          <w:rFonts w:ascii="Times New Roman" w:hAnsi="Times New Roman"/>
          <w:sz w:val="24"/>
          <w:szCs w:val="24"/>
        </w:rPr>
        <w:t xml:space="preserve"> network analysis of gene pairs, gene pairs were divided into </w:t>
      </w:r>
      <w:r w:rsidR="00231C02">
        <w:rPr>
          <w:rFonts w:ascii="Times New Roman" w:hAnsi="Times New Roman"/>
          <w:sz w:val="24"/>
          <w:szCs w:val="24"/>
        </w:rPr>
        <w:t>n</w:t>
      </w:r>
      <w:r>
        <w:rPr>
          <w:rFonts w:ascii="Times New Roman" w:hAnsi="Times New Roman"/>
          <w:sz w:val="24"/>
          <w:szCs w:val="24"/>
        </w:rPr>
        <w:t xml:space="preserve">ormal-specific, CML-specific, opposing and conforming </w:t>
      </w:r>
      <w:r w:rsidR="00231C02">
        <w:rPr>
          <w:rFonts w:ascii="Times New Roman" w:hAnsi="Times New Roman"/>
          <w:sz w:val="24"/>
          <w:szCs w:val="24"/>
        </w:rPr>
        <w:t>classe</w:t>
      </w:r>
      <w:r>
        <w:rPr>
          <w:rFonts w:ascii="Times New Roman" w:hAnsi="Times New Roman"/>
          <w:sz w:val="24"/>
          <w:szCs w:val="24"/>
        </w:rPr>
        <w:t>s. We focused on NPM1/B23</w:t>
      </w:r>
      <w:r w:rsidR="00231C02">
        <w:rPr>
          <w:rFonts w:ascii="Times New Roman" w:hAnsi="Times New Roman"/>
          <w:sz w:val="24"/>
          <w:szCs w:val="24"/>
        </w:rPr>
        <w:t>-</w:t>
      </w:r>
      <w:r>
        <w:rPr>
          <w:rFonts w:ascii="Times New Roman" w:hAnsi="Times New Roman"/>
          <w:sz w:val="24"/>
          <w:szCs w:val="24"/>
        </w:rPr>
        <w:t xml:space="preserve">centered </w:t>
      </w:r>
      <w:r w:rsidR="00231C02">
        <w:rPr>
          <w:rFonts w:ascii="Times New Roman" w:hAnsi="Times New Roman"/>
          <w:sz w:val="24"/>
          <w:szCs w:val="24"/>
        </w:rPr>
        <w:t>connection</w:t>
      </w:r>
      <w:r>
        <w:rPr>
          <w:rFonts w:ascii="Times New Roman" w:hAnsi="Times New Roman"/>
          <w:sz w:val="24"/>
          <w:szCs w:val="24"/>
        </w:rPr>
        <w:t>s</w:t>
      </w:r>
      <w:r w:rsidR="00231C02">
        <w:rPr>
          <w:rFonts w:ascii="Times New Roman" w:hAnsi="Times New Roman"/>
          <w:sz w:val="24"/>
          <w:szCs w:val="24"/>
        </w:rPr>
        <w:t xml:space="preserve"> in the CML-specific network</w:t>
      </w:r>
      <w:r>
        <w:rPr>
          <w:rFonts w:ascii="Times New Roman" w:hAnsi="Times New Roman"/>
          <w:sz w:val="24"/>
          <w:szCs w:val="24"/>
        </w:rPr>
        <w:t xml:space="preserve"> and further investigated the gene pairs’ expression levels </w:t>
      </w:r>
      <w:r w:rsidR="00231C02">
        <w:rPr>
          <w:rFonts w:ascii="Times New Roman" w:hAnsi="Times New Roman"/>
          <w:sz w:val="24"/>
          <w:szCs w:val="24"/>
        </w:rPr>
        <w:t xml:space="preserve">in CML cells </w:t>
      </w:r>
      <w:r>
        <w:rPr>
          <w:rFonts w:ascii="Times New Roman" w:hAnsi="Times New Roman"/>
          <w:sz w:val="24"/>
          <w:szCs w:val="24"/>
        </w:rPr>
        <w:t>under Resveratrol treatment, which is potent anti-inflammatory agent and applied in anti-cancer treatment with other thera</w:t>
      </w:r>
      <w:r w:rsidR="001A67BF">
        <w:rPr>
          <w:rFonts w:ascii="Times New Roman" w:hAnsi="Times New Roman"/>
          <w:sz w:val="24"/>
          <w:szCs w:val="24"/>
        </w:rPr>
        <w:t>peutic anti-cancer drugs [</w:t>
      </w:r>
      <w:r w:rsidR="00CD6537">
        <w:rPr>
          <w:rFonts w:ascii="Times New Roman" w:hAnsi="Times New Roman"/>
          <w:sz w:val="24"/>
          <w:szCs w:val="24"/>
        </w:rPr>
        <w:t>36, 37</w:t>
      </w:r>
      <w:r w:rsidR="001A67BF">
        <w:rPr>
          <w:rFonts w:ascii="Times New Roman" w:hAnsi="Times New Roman"/>
          <w:sz w:val="24"/>
          <w:szCs w:val="24"/>
        </w:rPr>
        <w:t>]</w:t>
      </w:r>
      <w:r>
        <w:rPr>
          <w:rFonts w:ascii="Times New Roman" w:hAnsi="Times New Roman"/>
          <w:sz w:val="24"/>
          <w:szCs w:val="24"/>
        </w:rPr>
        <w:t>.</w:t>
      </w:r>
    </w:p>
    <w:p w:rsidR="00E729C6" w:rsidRDefault="00E729C6" w:rsidP="009657A9">
      <w:pPr>
        <w:pStyle w:val="ListParagraph"/>
        <w:ind w:firstLineChars="0" w:firstLine="450"/>
        <w:rPr>
          <w:rFonts w:ascii="Times New Roman" w:hAnsi="Times New Roman"/>
          <w:sz w:val="24"/>
          <w:szCs w:val="24"/>
        </w:rPr>
      </w:pPr>
      <w:r>
        <w:rPr>
          <w:rFonts w:ascii="Times New Roman" w:hAnsi="Times New Roman"/>
          <w:sz w:val="24"/>
          <w:szCs w:val="24"/>
        </w:rPr>
        <w:t xml:space="preserve">   </w:t>
      </w: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Cell lines and treatment</w:t>
      </w:r>
    </w:p>
    <w:p w:rsidR="00E729C6" w:rsidRDefault="00E729C6" w:rsidP="00E729C6">
      <w:pPr>
        <w:pStyle w:val="ListParagraph"/>
        <w:ind w:firstLineChars="0" w:firstLine="720"/>
        <w:rPr>
          <w:rFonts w:ascii="Times New Roman" w:hAnsi="Times New Roman"/>
          <w:sz w:val="24"/>
          <w:szCs w:val="24"/>
        </w:rPr>
      </w:pPr>
    </w:p>
    <w:p w:rsidR="00E729C6"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 xml:space="preserve">K562 cells, human </w:t>
      </w:r>
      <w:r w:rsidR="007E7EA1">
        <w:rPr>
          <w:rFonts w:ascii="Times New Roman" w:hAnsi="Times New Roman"/>
          <w:sz w:val="24"/>
          <w:szCs w:val="24"/>
        </w:rPr>
        <w:t>CML</w:t>
      </w:r>
      <w:r>
        <w:rPr>
          <w:rFonts w:ascii="Times New Roman" w:hAnsi="Times New Roman"/>
          <w:sz w:val="24"/>
          <w:szCs w:val="24"/>
        </w:rPr>
        <w:t xml:space="preserve"> cell line, were grown in RPMI1640 medium supplemented 10% fetal bovine serum. Cultures were incubated at 37 </w:t>
      </w:r>
      <w:r>
        <w:rPr>
          <w:rFonts w:ascii="Times New Roman" w:hAnsi="Times New Roman"/>
          <w:sz w:val="24"/>
          <w:szCs w:val="24"/>
        </w:rPr>
        <w:sym w:font="Symbol" w:char="F0B0"/>
      </w:r>
      <w:r>
        <w:rPr>
          <w:rFonts w:ascii="Times New Roman" w:hAnsi="Times New Roman"/>
          <w:sz w:val="24"/>
          <w:szCs w:val="24"/>
        </w:rPr>
        <w:t>C in 5% CO</w:t>
      </w:r>
      <w:r w:rsidRPr="00CC3BA1">
        <w:rPr>
          <w:rFonts w:ascii="Times New Roman" w:hAnsi="Times New Roman"/>
          <w:sz w:val="24"/>
          <w:szCs w:val="24"/>
          <w:vertAlign w:val="subscript"/>
        </w:rPr>
        <w:t>2</w:t>
      </w:r>
      <w:r>
        <w:rPr>
          <w:rFonts w:ascii="Times New Roman" w:hAnsi="Times New Roman"/>
          <w:sz w:val="24"/>
          <w:szCs w:val="24"/>
        </w:rPr>
        <w:t xml:space="preserve">. To </w:t>
      </w:r>
      <w:r w:rsidR="007E7EA1">
        <w:rPr>
          <w:rFonts w:ascii="Times New Roman" w:hAnsi="Times New Roman"/>
          <w:sz w:val="24"/>
          <w:szCs w:val="24"/>
        </w:rPr>
        <w:t xml:space="preserve">validate the </w:t>
      </w:r>
      <w:r w:rsidR="007E7EA1">
        <w:rPr>
          <w:rFonts w:ascii="Times New Roman" w:hAnsi="Times New Roman"/>
          <w:sz w:val="24"/>
          <w:szCs w:val="24"/>
        </w:rPr>
        <w:lastRenderedPageBreak/>
        <w:t>co-expression</w:t>
      </w:r>
      <w:r>
        <w:rPr>
          <w:rFonts w:ascii="Times New Roman" w:hAnsi="Times New Roman"/>
          <w:sz w:val="24"/>
          <w:szCs w:val="24"/>
        </w:rPr>
        <w:t xml:space="preserve"> network, K562 cells were treated for 24 </w:t>
      </w:r>
      <w:proofErr w:type="spellStart"/>
      <w:r>
        <w:rPr>
          <w:rFonts w:ascii="Times New Roman" w:hAnsi="Times New Roman"/>
          <w:sz w:val="24"/>
          <w:szCs w:val="24"/>
        </w:rPr>
        <w:t>hrs</w:t>
      </w:r>
      <w:proofErr w:type="spellEnd"/>
      <w:r>
        <w:rPr>
          <w:rFonts w:ascii="Times New Roman" w:hAnsi="Times New Roman"/>
          <w:sz w:val="24"/>
          <w:szCs w:val="24"/>
        </w:rPr>
        <w:t xml:space="preserve"> with 30 </w:t>
      </w:r>
      <w:r>
        <w:rPr>
          <w:rFonts w:ascii="Times New Roman" w:hAnsi="Times New Roman"/>
          <w:sz w:val="24"/>
          <w:szCs w:val="24"/>
        </w:rPr>
        <w:sym w:font="Symbol" w:char="F06D"/>
      </w:r>
      <w:r>
        <w:rPr>
          <w:rFonts w:ascii="Times New Roman" w:hAnsi="Times New Roman"/>
          <w:sz w:val="24"/>
          <w:szCs w:val="24"/>
        </w:rPr>
        <w:t>M Resveratrol (Res) or with DMSO as a vehicle control. Then, the K562 cells were collected and harvested for total RNA extraction.</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RNA isolation and reverse transcription-PCR (RT-PCR)</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ind w:firstLineChars="0" w:firstLine="450"/>
        <w:rPr>
          <w:rFonts w:ascii="Times New Roman" w:hAnsi="Times New Roman"/>
          <w:sz w:val="24"/>
          <w:szCs w:val="24"/>
        </w:rPr>
      </w:pPr>
      <w:r>
        <w:rPr>
          <w:rFonts w:ascii="Times New Roman" w:hAnsi="Times New Roman"/>
          <w:sz w:val="24"/>
          <w:szCs w:val="24"/>
        </w:rPr>
        <w:t xml:space="preserve">Total RNA was isolated from control- or Res-treated K562 cells using the </w:t>
      </w:r>
      <w:proofErr w:type="spellStart"/>
      <w:r>
        <w:rPr>
          <w:rFonts w:ascii="Times New Roman" w:hAnsi="Times New Roman"/>
          <w:sz w:val="24"/>
          <w:szCs w:val="24"/>
        </w:rPr>
        <w:t>Trizol</w:t>
      </w:r>
      <w:proofErr w:type="spellEnd"/>
      <w:r>
        <w:rPr>
          <w:rFonts w:ascii="Times New Roman" w:hAnsi="Times New Roman"/>
          <w:sz w:val="24"/>
          <w:szCs w:val="24"/>
        </w:rPr>
        <w:t xml:space="preserve"> Reagent (Life Technologies) according to manufactory’s protocol. Following RNA extraction, 2</w:t>
      </w:r>
      <w:r>
        <w:rPr>
          <w:rFonts w:ascii="Times New Roman" w:hAnsi="Times New Roman"/>
          <w:sz w:val="24"/>
          <w:szCs w:val="24"/>
        </w:rPr>
        <w:sym w:font="Symbol" w:char="F06D"/>
      </w:r>
      <w:r>
        <w:rPr>
          <w:rFonts w:ascii="Times New Roman" w:hAnsi="Times New Roman"/>
          <w:sz w:val="24"/>
          <w:szCs w:val="24"/>
        </w:rPr>
        <w:t xml:space="preserve">g of total RNA was reverse-transcribed </w:t>
      </w:r>
      <w:proofErr w:type="spellStart"/>
      <w:r>
        <w:rPr>
          <w:rFonts w:ascii="Times New Roman" w:hAnsi="Times New Roman"/>
          <w:sz w:val="24"/>
          <w:szCs w:val="24"/>
        </w:rPr>
        <w:t>cDNA</w:t>
      </w:r>
      <w:proofErr w:type="spellEnd"/>
      <w:r>
        <w:rPr>
          <w:rFonts w:ascii="Times New Roman" w:hAnsi="Times New Roman"/>
          <w:sz w:val="24"/>
          <w:szCs w:val="24"/>
        </w:rPr>
        <w:t xml:space="preserve"> with </w:t>
      </w:r>
      <w:proofErr w:type="spellStart"/>
      <w:r>
        <w:rPr>
          <w:rFonts w:ascii="Times New Roman" w:hAnsi="Times New Roman"/>
          <w:sz w:val="24"/>
          <w:szCs w:val="24"/>
        </w:rPr>
        <w:t>oligo</w:t>
      </w:r>
      <w:proofErr w:type="spellEnd"/>
      <w:r>
        <w:rPr>
          <w:rFonts w:ascii="Times New Roman" w:hAnsi="Times New Roman"/>
          <w:sz w:val="24"/>
          <w:szCs w:val="24"/>
        </w:rPr>
        <w:t xml:space="preserve"> (</w:t>
      </w:r>
      <w:proofErr w:type="spellStart"/>
      <w:proofErr w:type="gramStart"/>
      <w:r>
        <w:rPr>
          <w:rFonts w:ascii="Times New Roman" w:hAnsi="Times New Roman"/>
          <w:sz w:val="24"/>
          <w:szCs w:val="24"/>
        </w:rPr>
        <w:t>dT</w:t>
      </w:r>
      <w:proofErr w:type="spellEnd"/>
      <w:proofErr w:type="gramEnd"/>
      <w:r>
        <w:rPr>
          <w:rFonts w:ascii="Times New Roman" w:hAnsi="Times New Roman"/>
          <w:sz w:val="24"/>
          <w:szCs w:val="24"/>
        </w:rPr>
        <w:t>) 15 using M-MLV reverse transcriptase (Life Technologies) in a total volume of 20</w:t>
      </w:r>
      <w:r>
        <w:rPr>
          <w:rFonts w:ascii="Times New Roman" w:hAnsi="Times New Roman"/>
          <w:sz w:val="24"/>
          <w:szCs w:val="24"/>
        </w:rPr>
        <w:sym w:font="Symbol" w:char="F06D"/>
      </w:r>
      <w:r>
        <w:rPr>
          <w:rFonts w:ascii="Times New Roman" w:hAnsi="Times New Roman"/>
          <w:sz w:val="24"/>
          <w:szCs w:val="24"/>
        </w:rPr>
        <w:t xml:space="preserve">L reactive volume. After reverse transcription reaction, each </w:t>
      </w:r>
      <w:proofErr w:type="spellStart"/>
      <w:r>
        <w:rPr>
          <w:rFonts w:ascii="Times New Roman" w:hAnsi="Times New Roman"/>
          <w:sz w:val="24"/>
          <w:szCs w:val="24"/>
        </w:rPr>
        <w:t>cDNA</w:t>
      </w:r>
      <w:proofErr w:type="spellEnd"/>
      <w:r>
        <w:rPr>
          <w:rFonts w:ascii="Times New Roman" w:hAnsi="Times New Roman"/>
          <w:sz w:val="24"/>
          <w:szCs w:val="24"/>
        </w:rPr>
        <w:t xml:space="preserve"> samples were diluted by DEPC-treated H</w:t>
      </w:r>
      <w:r w:rsidRPr="008108B9">
        <w:rPr>
          <w:rFonts w:ascii="Times New Roman" w:hAnsi="Times New Roman"/>
          <w:sz w:val="24"/>
          <w:szCs w:val="24"/>
          <w:vertAlign w:val="subscript"/>
        </w:rPr>
        <w:t>2</w:t>
      </w:r>
      <w:r>
        <w:rPr>
          <w:rFonts w:ascii="Times New Roman" w:hAnsi="Times New Roman"/>
          <w:sz w:val="24"/>
          <w:szCs w:val="24"/>
        </w:rPr>
        <w:t>O in a final volume of 40</w:t>
      </w:r>
      <w:r>
        <w:rPr>
          <w:rFonts w:ascii="Times New Roman" w:hAnsi="Times New Roman"/>
          <w:sz w:val="24"/>
          <w:szCs w:val="24"/>
        </w:rPr>
        <w:sym w:font="Symbol" w:char="F06D"/>
      </w:r>
      <w:r>
        <w:rPr>
          <w:rFonts w:ascii="Times New Roman" w:hAnsi="Times New Roman"/>
          <w:sz w:val="24"/>
          <w:szCs w:val="24"/>
        </w:rPr>
        <w:t>L/sample and stored at -20</w:t>
      </w:r>
      <w:r>
        <w:rPr>
          <w:rFonts w:ascii="Times New Roman" w:hAnsi="Times New Roman"/>
          <w:sz w:val="24"/>
          <w:szCs w:val="24"/>
        </w:rPr>
        <w:sym w:font="Symbol" w:char="F0B0"/>
      </w:r>
      <w:r>
        <w:rPr>
          <w:rFonts w:ascii="Times New Roman" w:hAnsi="Times New Roman"/>
          <w:sz w:val="24"/>
          <w:szCs w:val="24"/>
        </w:rPr>
        <w:t xml:space="preserve">C or immediately used for </w:t>
      </w:r>
      <w:r w:rsidR="00C92557">
        <w:rPr>
          <w:rFonts w:ascii="Times New Roman" w:hAnsi="Times New Roman"/>
          <w:sz w:val="24"/>
          <w:szCs w:val="24"/>
        </w:rPr>
        <w:t>R</w:t>
      </w:r>
      <w:r>
        <w:rPr>
          <w:rFonts w:ascii="Times New Roman" w:hAnsi="Times New Roman"/>
          <w:sz w:val="24"/>
          <w:szCs w:val="24"/>
        </w:rPr>
        <w:t xml:space="preserve">eal-time PCR.  </w:t>
      </w:r>
    </w:p>
    <w:p w:rsidR="00E729C6" w:rsidRDefault="00E729C6" w:rsidP="00E729C6">
      <w:pPr>
        <w:pStyle w:val="ListParagraph"/>
        <w:ind w:left="720" w:firstLineChars="0" w:firstLine="0"/>
        <w:rPr>
          <w:rFonts w:ascii="Times New Roman" w:hAnsi="Times New Roman"/>
          <w:sz w:val="24"/>
          <w:szCs w:val="24"/>
        </w:rPr>
      </w:pPr>
    </w:p>
    <w:p w:rsidR="00E729C6" w:rsidRDefault="00E729C6" w:rsidP="00E729C6">
      <w:pPr>
        <w:pStyle w:val="ListParagraph"/>
        <w:numPr>
          <w:ilvl w:val="2"/>
          <w:numId w:val="8"/>
        </w:numPr>
        <w:ind w:firstLineChars="0"/>
        <w:rPr>
          <w:rFonts w:ascii="Times New Roman" w:hAnsi="Times New Roman"/>
          <w:sz w:val="24"/>
          <w:szCs w:val="24"/>
        </w:rPr>
      </w:pPr>
      <w:r>
        <w:rPr>
          <w:rFonts w:ascii="Times New Roman" w:hAnsi="Times New Roman"/>
          <w:sz w:val="24"/>
          <w:szCs w:val="24"/>
        </w:rPr>
        <w:t xml:space="preserve">Real-time PCR </w:t>
      </w:r>
    </w:p>
    <w:p w:rsidR="00E729C6" w:rsidRDefault="00E729C6" w:rsidP="00E729C6">
      <w:pPr>
        <w:pStyle w:val="ListParagraph"/>
        <w:ind w:left="720" w:firstLineChars="0" w:firstLine="0"/>
        <w:rPr>
          <w:rFonts w:ascii="Times New Roman" w:hAnsi="Times New Roman"/>
          <w:sz w:val="24"/>
          <w:szCs w:val="24"/>
        </w:rPr>
      </w:pPr>
    </w:p>
    <w:p w:rsidR="00E729C6" w:rsidRDefault="004D5F29" w:rsidP="00E729C6">
      <w:pPr>
        <w:pStyle w:val="ListParagraph"/>
        <w:ind w:firstLineChars="0" w:firstLine="450"/>
        <w:rPr>
          <w:rFonts w:ascii="Times New Roman" w:hAnsi="Times New Roman"/>
          <w:sz w:val="24"/>
          <w:szCs w:val="24"/>
        </w:rPr>
      </w:pPr>
      <w:r>
        <w:rPr>
          <w:rFonts w:ascii="Times New Roman" w:hAnsi="Times New Roman"/>
          <w:sz w:val="24"/>
          <w:szCs w:val="24"/>
        </w:rPr>
        <w:t>T</w:t>
      </w:r>
      <w:r w:rsidR="00E729C6">
        <w:rPr>
          <w:rFonts w:ascii="Times New Roman" w:hAnsi="Times New Roman"/>
          <w:sz w:val="24"/>
          <w:szCs w:val="24"/>
        </w:rPr>
        <w:t>wenty-one genes</w:t>
      </w:r>
      <w:r>
        <w:rPr>
          <w:rFonts w:ascii="Times New Roman" w:hAnsi="Times New Roman"/>
          <w:sz w:val="24"/>
          <w:szCs w:val="24"/>
        </w:rPr>
        <w:t>, which were found</w:t>
      </w:r>
      <w:r w:rsidR="00E729C6">
        <w:rPr>
          <w:rFonts w:ascii="Times New Roman" w:hAnsi="Times New Roman"/>
          <w:sz w:val="24"/>
          <w:szCs w:val="24"/>
        </w:rPr>
        <w:t xml:space="preserve"> </w:t>
      </w:r>
      <w:r w:rsidR="009D1A80">
        <w:rPr>
          <w:rFonts w:ascii="Times New Roman" w:hAnsi="Times New Roman"/>
          <w:sz w:val="24"/>
          <w:szCs w:val="24"/>
        </w:rPr>
        <w:t>strong</w:t>
      </w:r>
      <w:r w:rsidR="00E729C6">
        <w:rPr>
          <w:rFonts w:ascii="Times New Roman" w:hAnsi="Times New Roman"/>
          <w:sz w:val="24"/>
          <w:szCs w:val="24"/>
        </w:rPr>
        <w:t>ly co-expressed with NPM1/B23</w:t>
      </w:r>
      <w:r>
        <w:rPr>
          <w:rFonts w:ascii="Times New Roman" w:hAnsi="Times New Roman"/>
          <w:sz w:val="24"/>
          <w:szCs w:val="24"/>
        </w:rPr>
        <w:t xml:space="preserve"> in CML-specific network,</w:t>
      </w:r>
      <w:r w:rsidR="00E729C6">
        <w:rPr>
          <w:rFonts w:ascii="Times New Roman" w:hAnsi="Times New Roman"/>
          <w:sz w:val="24"/>
          <w:szCs w:val="24"/>
        </w:rPr>
        <w:t xml:space="preserve"> were selected for validation</w:t>
      </w:r>
      <w:r>
        <w:rPr>
          <w:rFonts w:ascii="Times New Roman" w:hAnsi="Times New Roman"/>
          <w:sz w:val="24"/>
          <w:szCs w:val="24"/>
        </w:rPr>
        <w:t xml:space="preserve"> of co-expression network</w:t>
      </w:r>
      <w:r w:rsidR="00E729C6">
        <w:rPr>
          <w:rFonts w:ascii="Times New Roman" w:hAnsi="Times New Roman"/>
          <w:sz w:val="24"/>
          <w:szCs w:val="24"/>
        </w:rPr>
        <w:t xml:space="preserve"> upon resveratrol treatment</w:t>
      </w:r>
      <w:r>
        <w:rPr>
          <w:rFonts w:ascii="Times New Roman" w:hAnsi="Times New Roman"/>
          <w:sz w:val="24"/>
          <w:szCs w:val="24"/>
        </w:rPr>
        <w:t xml:space="preserve"> in CML</w:t>
      </w:r>
      <w:r w:rsidR="00E729C6">
        <w:rPr>
          <w:rFonts w:ascii="Times New Roman" w:hAnsi="Times New Roman"/>
          <w:sz w:val="24"/>
          <w:szCs w:val="24"/>
        </w:rPr>
        <w:t xml:space="preserve">. Real-time PCR was performed using </w:t>
      </w:r>
      <w:proofErr w:type="spellStart"/>
      <w:r w:rsidR="00E729C6">
        <w:rPr>
          <w:rFonts w:ascii="Times New Roman" w:hAnsi="Times New Roman"/>
          <w:sz w:val="24"/>
          <w:szCs w:val="24"/>
        </w:rPr>
        <w:t>Maxima</w:t>
      </w:r>
      <w:r w:rsidR="00E729C6" w:rsidRPr="00B57940">
        <w:rPr>
          <w:rFonts w:ascii="Times New Roman" w:hAnsi="Times New Roman"/>
          <w:sz w:val="24"/>
          <w:szCs w:val="24"/>
          <w:vertAlign w:val="superscript"/>
        </w:rPr>
        <w:t>TM</w:t>
      </w:r>
      <w:proofErr w:type="spellEnd"/>
      <w:r w:rsidR="00E729C6">
        <w:rPr>
          <w:rFonts w:ascii="Times New Roman" w:hAnsi="Times New Roman"/>
          <w:sz w:val="24"/>
          <w:szCs w:val="24"/>
        </w:rPr>
        <w:t xml:space="preserve"> SYBR Green/ROX </w:t>
      </w:r>
      <w:proofErr w:type="spellStart"/>
      <w:r w:rsidR="00E729C6">
        <w:rPr>
          <w:rFonts w:ascii="Times New Roman" w:hAnsi="Times New Roman"/>
          <w:sz w:val="24"/>
          <w:szCs w:val="24"/>
        </w:rPr>
        <w:t>qPCR</w:t>
      </w:r>
      <w:proofErr w:type="spellEnd"/>
      <w:r w:rsidR="00E729C6">
        <w:rPr>
          <w:rFonts w:ascii="Times New Roman" w:hAnsi="Times New Roman"/>
          <w:sz w:val="24"/>
          <w:szCs w:val="24"/>
        </w:rPr>
        <w:t xml:space="preserve"> Master Mix (</w:t>
      </w:r>
      <w:proofErr w:type="spellStart"/>
      <w:r w:rsidR="00E729C6">
        <w:rPr>
          <w:rFonts w:ascii="Times New Roman" w:hAnsi="Times New Roman"/>
          <w:sz w:val="24"/>
          <w:szCs w:val="24"/>
        </w:rPr>
        <w:t>Fermantas</w:t>
      </w:r>
      <w:proofErr w:type="spellEnd"/>
      <w:r w:rsidR="00E729C6">
        <w:rPr>
          <w:rFonts w:ascii="Times New Roman" w:hAnsi="Times New Roman"/>
          <w:sz w:val="24"/>
          <w:szCs w:val="24"/>
        </w:rPr>
        <w:t xml:space="preserve">) and ABI Prism 7500 system (Applied </w:t>
      </w:r>
      <w:proofErr w:type="spellStart"/>
      <w:r w:rsidR="00E729C6">
        <w:rPr>
          <w:rFonts w:ascii="Times New Roman" w:hAnsi="Times New Roman"/>
          <w:sz w:val="24"/>
          <w:szCs w:val="24"/>
        </w:rPr>
        <w:t>Biosystems</w:t>
      </w:r>
      <w:proofErr w:type="spellEnd"/>
      <w:r w:rsidR="00E729C6">
        <w:rPr>
          <w:rFonts w:ascii="Times New Roman" w:hAnsi="Times New Roman"/>
          <w:sz w:val="24"/>
          <w:szCs w:val="24"/>
        </w:rPr>
        <w:t>)</w:t>
      </w:r>
      <w:r w:rsidR="00B5583B">
        <w:rPr>
          <w:rFonts w:ascii="Times New Roman" w:hAnsi="Times New Roman"/>
          <w:sz w:val="24"/>
          <w:szCs w:val="24"/>
        </w:rPr>
        <w:t>.</w:t>
      </w:r>
      <w:r w:rsidR="006E6667">
        <w:rPr>
          <w:rFonts w:ascii="Times New Roman" w:hAnsi="Times New Roman"/>
          <w:sz w:val="24"/>
          <w:szCs w:val="24"/>
        </w:rPr>
        <w:t xml:space="preserve"> The primer sequences using in Real-time PCR </w:t>
      </w:r>
      <w:r w:rsidR="009D1A80">
        <w:rPr>
          <w:rFonts w:ascii="Times New Roman" w:hAnsi="Times New Roman"/>
          <w:sz w:val="24"/>
          <w:szCs w:val="24"/>
        </w:rPr>
        <w:t>are</w:t>
      </w:r>
      <w:r w:rsidR="006E6667">
        <w:rPr>
          <w:rFonts w:ascii="Times New Roman" w:hAnsi="Times New Roman"/>
          <w:sz w:val="24"/>
          <w:szCs w:val="24"/>
        </w:rPr>
        <w:t xml:space="preserve"> listed in Table 3</w:t>
      </w:r>
      <w:r w:rsidR="00E729C6">
        <w:rPr>
          <w:rFonts w:ascii="Times New Roman" w:hAnsi="Times New Roman"/>
          <w:sz w:val="24"/>
          <w:szCs w:val="24"/>
        </w:rPr>
        <w:t xml:space="preserve">. Triplicate PCRs were performed. All </w:t>
      </w:r>
      <w:r w:rsidR="009D1A80">
        <w:rPr>
          <w:rFonts w:ascii="Times New Roman" w:hAnsi="Times New Roman"/>
          <w:sz w:val="24"/>
          <w:szCs w:val="24"/>
        </w:rPr>
        <w:t xml:space="preserve">the </w:t>
      </w:r>
      <w:r w:rsidR="00E729C6">
        <w:rPr>
          <w:rFonts w:ascii="Times New Roman" w:hAnsi="Times New Roman"/>
          <w:sz w:val="24"/>
          <w:szCs w:val="24"/>
        </w:rPr>
        <w:t xml:space="preserve">data were analyzed after normalizing to </w:t>
      </w:r>
      <w:r w:rsidR="00E729C6">
        <w:rPr>
          <w:rFonts w:ascii="Times New Roman" w:hAnsi="Times New Roman"/>
          <w:sz w:val="24"/>
          <w:szCs w:val="24"/>
        </w:rPr>
        <w:sym w:font="Symbol" w:char="F062"/>
      </w:r>
      <w:r w:rsidR="00E729C6">
        <w:rPr>
          <w:rFonts w:ascii="Times New Roman" w:hAnsi="Times New Roman"/>
          <w:sz w:val="24"/>
          <w:szCs w:val="24"/>
        </w:rPr>
        <w:t>-actin expression values of the respective</w:t>
      </w:r>
      <w:r w:rsidR="009D1A80">
        <w:rPr>
          <w:rFonts w:ascii="Times New Roman" w:hAnsi="Times New Roman"/>
          <w:sz w:val="24"/>
          <w:szCs w:val="24"/>
        </w:rPr>
        <w:t xml:space="preserve"> </w:t>
      </w:r>
      <w:proofErr w:type="gramStart"/>
      <w:r w:rsidR="009D1A80">
        <w:rPr>
          <w:rFonts w:ascii="Times New Roman" w:hAnsi="Times New Roman"/>
          <w:sz w:val="24"/>
          <w:szCs w:val="24"/>
        </w:rPr>
        <w:t>sample,</w:t>
      </w:r>
      <w:proofErr w:type="gramEnd"/>
      <w:r w:rsidR="009D1A80">
        <w:rPr>
          <w:rFonts w:ascii="Times New Roman" w:hAnsi="Times New Roman"/>
          <w:sz w:val="24"/>
          <w:szCs w:val="24"/>
        </w:rPr>
        <w:t xml:space="preserve"> and </w:t>
      </w:r>
      <w:r w:rsidR="00BE6090">
        <w:rPr>
          <w:rFonts w:ascii="Times New Roman" w:hAnsi="Times New Roman"/>
          <w:sz w:val="24"/>
          <w:szCs w:val="24"/>
        </w:rPr>
        <w:t xml:space="preserve">the expression levels are </w:t>
      </w:r>
      <w:r w:rsidR="009D1A80">
        <w:rPr>
          <w:rFonts w:ascii="Times New Roman" w:hAnsi="Times New Roman"/>
          <w:sz w:val="24"/>
          <w:szCs w:val="24"/>
        </w:rPr>
        <w:t>present</w:t>
      </w:r>
      <w:r w:rsidR="00BE6090">
        <w:rPr>
          <w:rFonts w:ascii="Times New Roman" w:hAnsi="Times New Roman"/>
          <w:sz w:val="24"/>
          <w:szCs w:val="24"/>
        </w:rPr>
        <w:t>ed</w:t>
      </w:r>
      <w:r w:rsidR="009D1A80">
        <w:rPr>
          <w:rFonts w:ascii="Times New Roman" w:hAnsi="Times New Roman"/>
          <w:sz w:val="24"/>
          <w:szCs w:val="24"/>
        </w:rPr>
        <w:t xml:space="preserve"> </w:t>
      </w:r>
      <w:r w:rsidR="00BE6090">
        <w:rPr>
          <w:rFonts w:ascii="Times New Roman" w:hAnsi="Times New Roman"/>
          <w:sz w:val="24"/>
          <w:szCs w:val="24"/>
        </w:rPr>
        <w:t xml:space="preserve">by </w:t>
      </w:r>
      <w:r w:rsidR="009D1A80">
        <w:rPr>
          <w:rFonts w:ascii="Times New Roman" w:hAnsi="Times New Roman"/>
          <w:sz w:val="24"/>
          <w:szCs w:val="24"/>
        </w:rPr>
        <w:t xml:space="preserve">the mean </w:t>
      </w:r>
      <w:r w:rsidR="00E729C6" w:rsidRPr="006C28E0">
        <w:rPr>
          <w:rFonts w:ascii="SimSun" w:hAnsi="SimSun"/>
          <w:sz w:val="24"/>
          <w:szCs w:val="24"/>
        </w:rPr>
        <w:t>±</w:t>
      </w:r>
      <w:r w:rsidR="00E729C6" w:rsidRPr="006C28E0">
        <w:rPr>
          <w:rFonts w:ascii="Times New Roman" w:hAnsi="Times New Roman"/>
          <w:sz w:val="24"/>
          <w:szCs w:val="24"/>
        </w:rPr>
        <w:t>SD</w:t>
      </w:r>
      <w:r w:rsidR="00E729C6">
        <w:rPr>
          <w:rFonts w:ascii="Times New Roman" w:hAnsi="Times New Roman"/>
          <w:sz w:val="24"/>
          <w:szCs w:val="24"/>
        </w:rPr>
        <w:t xml:space="preserve"> of at least three independent experiments.</w:t>
      </w:r>
    </w:p>
    <w:p w:rsidR="00E729C6" w:rsidRDefault="00E729C6" w:rsidP="00E729C6">
      <w:pPr>
        <w:pStyle w:val="ListParagraph"/>
        <w:ind w:left="720" w:firstLineChars="0" w:firstLine="0"/>
        <w:rPr>
          <w:rFonts w:ascii="Times New Roman" w:hAnsi="Times New Roman"/>
          <w:sz w:val="24"/>
          <w:szCs w:val="24"/>
        </w:rPr>
      </w:pPr>
    </w:p>
    <w:p w:rsidR="00B5583B" w:rsidRDefault="00B5583B">
      <w:pPr>
        <w:widowControl/>
        <w:jc w:val="left"/>
        <w:rPr>
          <w:rFonts w:ascii="Times New Roman" w:hAnsi="Times New Roman"/>
          <w:sz w:val="24"/>
          <w:szCs w:val="24"/>
        </w:rPr>
      </w:pPr>
      <w:r>
        <w:rPr>
          <w:rFonts w:ascii="Times New Roman" w:hAnsi="Times New Roman"/>
          <w:sz w:val="24"/>
          <w:szCs w:val="24"/>
        </w:rPr>
        <w:br w:type="page"/>
      </w:r>
    </w:p>
    <w:p w:rsidR="00E729C6" w:rsidRPr="00B5583B" w:rsidRDefault="00E729C6" w:rsidP="00B5583B">
      <w:pPr>
        <w:rPr>
          <w:rFonts w:ascii="Times New Roman" w:hAnsi="Times New Roman"/>
          <w:sz w:val="24"/>
          <w:szCs w:val="24"/>
        </w:rPr>
      </w:pPr>
      <w:proofErr w:type="gramStart"/>
      <w:r w:rsidRPr="00B5583B">
        <w:rPr>
          <w:rFonts w:ascii="Times New Roman" w:hAnsi="Times New Roman"/>
          <w:sz w:val="24"/>
          <w:szCs w:val="24"/>
        </w:rPr>
        <w:lastRenderedPageBreak/>
        <w:t xml:space="preserve">Table </w:t>
      </w:r>
      <w:r w:rsidR="003068A7" w:rsidRPr="00B5583B">
        <w:rPr>
          <w:rFonts w:ascii="Times New Roman" w:hAnsi="Times New Roman"/>
          <w:sz w:val="24"/>
          <w:szCs w:val="24"/>
        </w:rPr>
        <w:t>3</w:t>
      </w:r>
      <w:r w:rsidRPr="00B5583B">
        <w:rPr>
          <w:rFonts w:ascii="Times New Roman" w:hAnsi="Times New Roman"/>
          <w:sz w:val="24"/>
          <w:szCs w:val="24"/>
        </w:rPr>
        <w:t>.</w:t>
      </w:r>
      <w:proofErr w:type="gramEnd"/>
      <w:r w:rsidRPr="00B5583B">
        <w:rPr>
          <w:rFonts w:ascii="Times New Roman" w:hAnsi="Times New Roman"/>
          <w:sz w:val="24"/>
          <w:szCs w:val="24"/>
        </w:rPr>
        <w:t xml:space="preserve"> Sequences of primers used for Real-time PCR</w:t>
      </w:r>
      <w:r w:rsidR="002F6C00" w:rsidRPr="00B5583B">
        <w:rPr>
          <w:rFonts w:ascii="Times New Roman" w:hAnsi="Times New Roman"/>
          <w:sz w:val="24"/>
          <w:szCs w:val="24"/>
        </w:rPr>
        <w:t>.</w:t>
      </w:r>
    </w:p>
    <w:tbl>
      <w:tblPr>
        <w:tblW w:w="0" w:type="dxa"/>
        <w:tblInd w:w="1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4"/>
        <w:gridCol w:w="5556"/>
      </w:tblGrid>
      <w:tr w:rsidR="00E729C6" w:rsidRPr="000A0DB8" w:rsidTr="00B5583B">
        <w:trPr>
          <w:trHeight w:hRule="exact" w:val="284"/>
        </w:trPr>
        <w:tc>
          <w:tcPr>
            <w:tcW w:w="1764" w:type="dxa"/>
          </w:tcPr>
          <w:p w:rsidR="00E729C6" w:rsidRPr="00B5583B" w:rsidRDefault="00E729C6" w:rsidP="00B5583B">
            <w:pPr>
              <w:pStyle w:val="ListParagraph"/>
              <w:ind w:firstLineChars="0" w:firstLine="0"/>
              <w:jc w:val="center"/>
              <w:rPr>
                <w:rFonts w:ascii="Times New Roman" w:hAnsi="Times New Roman"/>
                <w:b/>
                <w:sz w:val="22"/>
                <w:szCs w:val="24"/>
              </w:rPr>
            </w:pPr>
            <w:r w:rsidRPr="00B5583B">
              <w:rPr>
                <w:rFonts w:ascii="Times New Roman" w:hAnsi="Times New Roman"/>
                <w:b/>
                <w:sz w:val="22"/>
                <w:szCs w:val="24"/>
              </w:rPr>
              <w:t>Gene</w:t>
            </w:r>
          </w:p>
        </w:tc>
        <w:tc>
          <w:tcPr>
            <w:tcW w:w="5556" w:type="dxa"/>
          </w:tcPr>
          <w:p w:rsidR="00E729C6" w:rsidRPr="00B5583B" w:rsidRDefault="00E729C6" w:rsidP="00B5583B">
            <w:pPr>
              <w:pStyle w:val="ListParagraph"/>
              <w:ind w:firstLineChars="0" w:firstLine="0"/>
              <w:jc w:val="center"/>
              <w:rPr>
                <w:rFonts w:ascii="Times New Roman" w:hAnsi="Times New Roman"/>
                <w:b/>
                <w:sz w:val="22"/>
                <w:szCs w:val="24"/>
              </w:rPr>
            </w:pPr>
            <w:r w:rsidRPr="00B5583B">
              <w:rPr>
                <w:rFonts w:ascii="Times New Roman" w:hAnsi="Times New Roman"/>
                <w:b/>
                <w:sz w:val="22"/>
                <w:szCs w:val="24"/>
              </w:rPr>
              <w:t>Primer sequence</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SUMO2</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5’-GTTTTCCCTTCAAGTCAAGC-3’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5’-GTTACTTCTAAGCAGGCCTAT-3’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DUT</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5’-ACCTATGGAGAAAGCTGTT-3’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5’-TAAAGTGTTTTGCAGCCAAG-3’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TCP1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5’-GCTCGGGTACGCTCCAC-3’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5’-CCATCTTGACGGCAGCGATA-3’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NONO</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5’-ACAGGGCCGTGTAGC-3’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5’-CATTTTTGCACCCTCAACTT-3’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PSMB4</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5’-TTTCAAACCGCCACTGTCAC-3’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5’-TGGGCAATATCCCAGTTGGT-3’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PSMA5</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5’-GGACCTTTGTACAGTGTGAT-3’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5-‘GCTTCTCCTCCATTACTTGT-3’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PSMA2</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5’-CTTAATGCCCTCTTCGCTAT-3’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5’-TTCCATGAATCCGTGAAAGT-3’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PPP1CC</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5’-AGAAGCCAAATGCCACGAGA-3’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5’-TCACGACTAGGCAGTGTCAA-3’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PWP1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5’-GATTCAGTGGGCAGATAGAG-3’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5’-TATCTGAACGTGCATCCAAA-3’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NCL</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5’-GGACAGTAAGAAAGAGCGAG-3’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5’-GCTGACTAATCTGATCTCCG-3’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KHDRBS1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5’-AGGATTCCTGTTGCTTTACC-3’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5’-AAGAATGGAATAAGGTGGGG-3’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HSP90AB1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5’-AAAGCACAACGATGATGAAC-3’</w:t>
            </w:r>
          </w:p>
        </w:tc>
      </w:tr>
      <w:tr w:rsidR="00E729C6" w:rsidRPr="000A0DB8" w:rsidTr="00B5583B">
        <w:trPr>
          <w:trHeight w:hRule="exact" w:val="284"/>
        </w:trPr>
        <w:tc>
          <w:tcPr>
            <w:tcW w:w="1764" w:type="dxa"/>
            <w:vMerge/>
            <w:tcBorders>
              <w:bottom w:val="single" w:sz="4" w:space="0" w:color="auto"/>
            </w:tcBorders>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tcBorders>
              <w:bottom w:val="single" w:sz="4" w:space="0" w:color="auto"/>
            </w:tcBorders>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5’-TTCACTACTTCTTTGACCCG-3’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HNRNPM</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5’-TGAGAAATCTGCCATTCGAT-3’</w:t>
            </w:r>
          </w:p>
        </w:tc>
      </w:tr>
      <w:tr w:rsidR="00E729C6" w:rsidRPr="000A0DB8" w:rsidTr="00B5583B">
        <w:trPr>
          <w:trHeight w:hRule="exact" w:val="284"/>
        </w:trPr>
        <w:tc>
          <w:tcPr>
            <w:tcW w:w="1764" w:type="dxa"/>
            <w:vMerge/>
            <w:tcBorders>
              <w:bottom w:val="single" w:sz="4" w:space="0" w:color="auto"/>
            </w:tcBorders>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tcBorders>
              <w:bottom w:val="single" w:sz="4" w:space="0" w:color="auto"/>
            </w:tcBorders>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5’-ATTCTCCATCTTGATGTCGG-3’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H2AFZ</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5’-CTTGCTATTCGTGGAGATGA-3’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5’-TCCCAATCAGAGATTTGTGG-3’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SRSF9</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5’-TACCAGGGCCATATTAGCA-3’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5’-CTCCATAGTAGAGCGAACCC-3’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APEX1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5’-AAAATATTGCTTCGGTGGGT-3’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5’-CTTACTCTTCTTGGCCTCTG-3’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RABGGTB</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5’-TCCTAAGTCTACCCAGGAAC-3’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5’-CAATAACAAAGTGTCCGGTG-3’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TAF9</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5’-CCATCATTAATCGGGTCCAA-3’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5’-ACATTCAGCAAGGCTAGATT-3’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RPL36A</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5’-AAGATTGTGCTAAGGCTTGA-3’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5’-TTAGAACTGGATCACTTGGC-3’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RPL31</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5’-CCGAGAATACACCATCAACA-3’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5’-CGGTATGGCACATTCCTTAT-3’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RPL10A</w:t>
            </w: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5’-ATGAGGTGAAGTCCACAATC-3’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pStyle w:val="ListParagraph"/>
              <w:ind w:firstLine="440"/>
              <w:jc w:val="left"/>
              <w:rPr>
                <w:rFonts w:ascii="Times New Roman" w:hAnsi="Times New Roman"/>
                <w:sz w:val="22"/>
              </w:rPr>
            </w:pPr>
            <w:r w:rsidRPr="00B5583B">
              <w:rPr>
                <w:rFonts w:ascii="Times New Roman" w:hAnsi="Times New Roman"/>
                <w:color w:val="222222"/>
                <w:sz w:val="22"/>
                <w:shd w:val="clear" w:color="auto" w:fill="FFFFFF"/>
              </w:rPr>
              <w:t>5’-TGATATATAAGGCCCGGACA-3’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t>NPM1/B23</w:t>
            </w:r>
          </w:p>
        </w:tc>
        <w:tc>
          <w:tcPr>
            <w:tcW w:w="5556" w:type="dxa"/>
            <w:vAlign w:val="center"/>
          </w:tcPr>
          <w:p w:rsidR="00E729C6" w:rsidRPr="00B5583B" w:rsidRDefault="00E729C6" w:rsidP="00B5583B">
            <w:pPr>
              <w:tabs>
                <w:tab w:val="left" w:pos="432"/>
              </w:tabs>
              <w:autoSpaceDE w:val="0"/>
              <w:autoSpaceDN w:val="0"/>
              <w:adjustRightInd w:val="0"/>
              <w:ind w:firstLine="432"/>
              <w:jc w:val="left"/>
              <w:rPr>
                <w:rFonts w:ascii="Times New Roman" w:hAnsi="Times New Roman"/>
                <w:sz w:val="22"/>
              </w:rPr>
            </w:pPr>
            <w:r w:rsidRPr="00B5583B">
              <w:rPr>
                <w:rFonts w:ascii="Times New Roman" w:hAnsi="Times New Roman"/>
                <w:sz w:val="22"/>
              </w:rPr>
              <w:t>5’-AAGGTGAATCGAGGTGCTCT-3’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rPr>
            </w:pPr>
          </w:p>
        </w:tc>
        <w:tc>
          <w:tcPr>
            <w:tcW w:w="5556" w:type="dxa"/>
            <w:vAlign w:val="center"/>
          </w:tcPr>
          <w:p w:rsidR="00E729C6" w:rsidRPr="00B5583B" w:rsidRDefault="00E729C6" w:rsidP="00B5583B">
            <w:pPr>
              <w:autoSpaceDE w:val="0"/>
              <w:autoSpaceDN w:val="0"/>
              <w:adjustRightInd w:val="0"/>
              <w:ind w:left="432"/>
              <w:jc w:val="left"/>
              <w:rPr>
                <w:rFonts w:ascii="TimesNewRoman" w:hAnsi="TimesNewRoman" w:cs="TimesNewRoman"/>
                <w:sz w:val="22"/>
              </w:rPr>
            </w:pPr>
            <w:r w:rsidRPr="00B5583B">
              <w:rPr>
                <w:rFonts w:ascii="TimesNewRoman" w:hAnsi="TimesNewRoman" w:cs="TimesNewRoman"/>
                <w:sz w:val="22"/>
              </w:rPr>
              <w:t>5’-CTGTGTAAGATATGGCGGGTT-3’</w:t>
            </w:r>
          </w:p>
        </w:tc>
      </w:tr>
      <w:tr w:rsidR="00E729C6" w:rsidRPr="000A0DB8" w:rsidTr="00B5583B">
        <w:trPr>
          <w:trHeight w:hRule="exact" w:val="284"/>
        </w:trPr>
        <w:tc>
          <w:tcPr>
            <w:tcW w:w="1764" w:type="dxa"/>
            <w:vMerge w:val="restart"/>
            <w:vAlign w:val="center"/>
          </w:tcPr>
          <w:p w:rsidR="00E729C6" w:rsidRPr="00B5583B" w:rsidRDefault="00E729C6" w:rsidP="00B5583B">
            <w:pPr>
              <w:pStyle w:val="ListParagraph"/>
              <w:ind w:firstLineChars="0" w:firstLine="0"/>
              <w:jc w:val="center"/>
              <w:rPr>
                <w:rFonts w:ascii="Times New Roman" w:hAnsi="Times New Roman"/>
                <w:sz w:val="22"/>
              </w:rPr>
            </w:pPr>
            <w:r w:rsidRPr="00B5583B">
              <w:rPr>
                <w:rFonts w:ascii="Times New Roman" w:hAnsi="Times New Roman"/>
                <w:sz w:val="22"/>
              </w:rPr>
              <w:sym w:font="Symbol" w:char="F062"/>
            </w:r>
            <w:r w:rsidRPr="00B5583B">
              <w:rPr>
                <w:rFonts w:ascii="Times New Roman" w:hAnsi="Times New Roman"/>
                <w:sz w:val="22"/>
              </w:rPr>
              <w:t>-actin</w:t>
            </w:r>
          </w:p>
        </w:tc>
        <w:tc>
          <w:tcPr>
            <w:tcW w:w="5556" w:type="dxa"/>
            <w:vAlign w:val="center"/>
          </w:tcPr>
          <w:p w:rsidR="00E729C6" w:rsidRPr="00B5583B" w:rsidRDefault="00E729C6" w:rsidP="00B5583B">
            <w:pPr>
              <w:autoSpaceDE w:val="0"/>
              <w:autoSpaceDN w:val="0"/>
              <w:adjustRightInd w:val="0"/>
              <w:ind w:firstLine="432"/>
              <w:jc w:val="left"/>
              <w:rPr>
                <w:rFonts w:ascii="TimesNewRoman" w:hAnsi="TimesNewRoman" w:cs="TimesNewRoman"/>
                <w:sz w:val="22"/>
                <w:szCs w:val="20"/>
              </w:rPr>
            </w:pPr>
            <w:r w:rsidRPr="00B5583B">
              <w:rPr>
                <w:rFonts w:ascii="TimesNewRoman" w:hAnsi="TimesNewRoman" w:cs="TimesNewRoman"/>
                <w:sz w:val="22"/>
              </w:rPr>
              <w:t>5’-AGAAAATCTGGCACCACACC-3’</w:t>
            </w:r>
          </w:p>
        </w:tc>
      </w:tr>
      <w:tr w:rsidR="00E729C6" w:rsidRPr="000A0DB8" w:rsidTr="00B5583B">
        <w:trPr>
          <w:trHeight w:hRule="exact" w:val="284"/>
        </w:trPr>
        <w:tc>
          <w:tcPr>
            <w:tcW w:w="1764" w:type="dxa"/>
            <w:vMerge/>
            <w:vAlign w:val="center"/>
          </w:tcPr>
          <w:p w:rsidR="00E729C6" w:rsidRPr="00B5583B" w:rsidRDefault="00E729C6" w:rsidP="00B5583B">
            <w:pPr>
              <w:pStyle w:val="ListParagraph"/>
              <w:ind w:firstLineChars="0" w:firstLine="0"/>
              <w:jc w:val="center"/>
              <w:rPr>
                <w:rFonts w:ascii="Times New Roman" w:hAnsi="Times New Roman"/>
                <w:sz w:val="22"/>
                <w:szCs w:val="24"/>
              </w:rPr>
            </w:pPr>
          </w:p>
        </w:tc>
        <w:tc>
          <w:tcPr>
            <w:tcW w:w="5556" w:type="dxa"/>
            <w:vAlign w:val="center"/>
          </w:tcPr>
          <w:p w:rsidR="00E729C6" w:rsidRPr="00B5583B" w:rsidRDefault="00E729C6" w:rsidP="00B5583B">
            <w:pPr>
              <w:autoSpaceDE w:val="0"/>
              <w:autoSpaceDN w:val="0"/>
              <w:adjustRightInd w:val="0"/>
              <w:ind w:firstLine="432"/>
              <w:jc w:val="left"/>
              <w:rPr>
                <w:rFonts w:ascii="TimesNewRoman" w:hAnsi="TimesNewRoman" w:cs="TimesNewRoman"/>
                <w:sz w:val="22"/>
                <w:szCs w:val="20"/>
              </w:rPr>
            </w:pPr>
            <w:r w:rsidRPr="00B5583B">
              <w:rPr>
                <w:rFonts w:ascii="TimesNewRoman" w:hAnsi="TimesNewRoman" w:cs="TimesNewRoman"/>
                <w:sz w:val="22"/>
              </w:rPr>
              <w:t>5’-CCATCTCTTGCTCGAAGTCC-3’</w:t>
            </w:r>
          </w:p>
        </w:tc>
      </w:tr>
    </w:tbl>
    <w:p w:rsidR="009B0555" w:rsidRPr="00C51C8D" w:rsidRDefault="009B0555" w:rsidP="009B0555">
      <w:pPr>
        <w:pStyle w:val="ListParagraph"/>
        <w:numPr>
          <w:ilvl w:val="1"/>
          <w:numId w:val="2"/>
        </w:numPr>
        <w:ind w:firstLineChars="0"/>
        <w:rPr>
          <w:rFonts w:ascii="Times New Roman" w:hAnsi="Times New Roman" w:cs="Times New Roman"/>
          <w:sz w:val="24"/>
          <w:szCs w:val="24"/>
        </w:rPr>
      </w:pPr>
      <w:r w:rsidRPr="00C83E42">
        <w:rPr>
          <w:rFonts w:ascii="Times New Roman" w:hAnsi="Times New Roman" w:cs="Times New Roman"/>
          <w:sz w:val="24"/>
          <w:szCs w:val="24"/>
        </w:rPr>
        <w:lastRenderedPageBreak/>
        <w:t>Functional annotation</w:t>
      </w:r>
      <w:r>
        <w:rPr>
          <w:rFonts w:ascii="Times New Roman" w:hAnsi="Times New Roman" w:cs="Times New Roman" w:hint="eastAsia"/>
          <w:sz w:val="24"/>
          <w:szCs w:val="24"/>
        </w:rPr>
        <w:t xml:space="preserve"> </w:t>
      </w:r>
      <w:r w:rsidRPr="00C51C8D">
        <w:rPr>
          <w:rFonts w:ascii="Times New Roman" w:hAnsi="Times New Roman" w:cs="Times New Roman" w:hint="eastAsia"/>
          <w:sz w:val="24"/>
          <w:szCs w:val="24"/>
        </w:rPr>
        <w:t>analysis</w:t>
      </w:r>
    </w:p>
    <w:p w:rsidR="009B0555" w:rsidRDefault="009B0555" w:rsidP="009B0555">
      <w:pPr>
        <w:rPr>
          <w:rFonts w:ascii="Times New Roman" w:eastAsia="SimSu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The</w:t>
      </w:r>
      <w:r w:rsidRPr="00AD0D99">
        <w:rPr>
          <w:rFonts w:ascii="Times New Roman" w:hAnsi="Times New Roman" w:cs="Times New Roman"/>
          <w:sz w:val="24"/>
          <w:szCs w:val="24"/>
          <w:lang w:val="en-GB"/>
        </w:rPr>
        <w:t xml:space="preserve"> co-expression network analysis of NPM1</w:t>
      </w:r>
      <w:r>
        <w:rPr>
          <w:rFonts w:ascii="Times New Roman" w:hAnsi="Times New Roman" w:cs="Times New Roman"/>
          <w:sz w:val="24"/>
          <w:szCs w:val="24"/>
          <w:lang w:val="en-GB"/>
        </w:rPr>
        <w:t>-</w:t>
      </w:r>
      <w:r w:rsidRPr="00AD0D99">
        <w:rPr>
          <w:rFonts w:ascii="Times New Roman" w:hAnsi="Times New Roman" w:cs="Times New Roman"/>
          <w:sz w:val="24"/>
          <w:szCs w:val="24"/>
          <w:lang w:val="en-GB"/>
        </w:rPr>
        <w:t>related gene</w:t>
      </w:r>
      <w:r>
        <w:rPr>
          <w:rFonts w:ascii="Times New Roman" w:hAnsi="Times New Roman" w:cs="Times New Roman"/>
          <w:sz w:val="24"/>
          <w:szCs w:val="24"/>
          <w:lang w:val="en-GB"/>
        </w:rPr>
        <w:t>s</w:t>
      </w:r>
      <w:r w:rsidRPr="00320094">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identified</w:t>
      </w:r>
      <w:r>
        <w:rPr>
          <w:rFonts w:ascii="Times New Roman" w:hAnsi="Times New Roman" w:cs="Times New Roman"/>
          <w:sz w:val="24"/>
          <w:szCs w:val="24"/>
          <w:lang w:val="en-GB"/>
        </w:rPr>
        <w:t xml:space="preserve"> five mutually exclusive networks, including the</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CML</w:t>
      </w:r>
      <w:r w:rsidRPr="00AD0D99">
        <w:rPr>
          <w:rFonts w:ascii="Times New Roman" w:hAnsi="Times New Roman" w:cs="Times New Roman"/>
          <w:sz w:val="24"/>
          <w:szCs w:val="24"/>
          <w:lang w:val="en-GB"/>
        </w:rPr>
        <w:t>-specific</w:t>
      </w:r>
      <w:r>
        <w:rPr>
          <w:rFonts w:ascii="Times New Roman" w:hAnsi="Times New Roman" w:cs="Times New Roman"/>
          <w:sz w:val="24"/>
          <w:szCs w:val="24"/>
          <w:lang w:val="en-GB"/>
        </w:rPr>
        <w:t>, opposing,</w:t>
      </w:r>
      <w:r w:rsidRPr="00AD0D99">
        <w:rPr>
          <w:rFonts w:ascii="Times New Roman" w:hAnsi="Times New Roman" w:cs="Times New Roman"/>
          <w:sz w:val="24"/>
          <w:szCs w:val="24"/>
          <w:lang w:val="en-GB"/>
        </w:rPr>
        <w:t xml:space="preserve"> normal-specific, conforming</w:t>
      </w:r>
      <w:r>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 xml:space="preserve">and weak co-expression networks. </w:t>
      </w:r>
      <w:r>
        <w:rPr>
          <w:rFonts w:ascii="Times New Roman" w:hAnsi="Times New Roman" w:cs="Times New Roman"/>
          <w:sz w:val="24"/>
          <w:szCs w:val="24"/>
          <w:lang w:val="en-GB"/>
        </w:rPr>
        <w:t>In order t</w:t>
      </w:r>
      <w:r w:rsidRPr="00AD0D99">
        <w:rPr>
          <w:rFonts w:ascii="Times New Roman" w:hAnsi="Times New Roman" w:cs="Times New Roman"/>
          <w:sz w:val="24"/>
          <w:szCs w:val="24"/>
          <w:lang w:val="en-GB"/>
        </w:rPr>
        <w:t xml:space="preserve">o </w:t>
      </w:r>
      <w:r>
        <w:rPr>
          <w:rFonts w:ascii="Times New Roman" w:hAnsi="Times New Roman" w:cs="Times New Roman"/>
          <w:sz w:val="24"/>
          <w:szCs w:val="24"/>
          <w:lang w:val="en-GB"/>
        </w:rPr>
        <w:t>elucidate the</w:t>
      </w:r>
      <w:r w:rsidRPr="00AD0D99">
        <w:rPr>
          <w:rFonts w:ascii="Times New Roman" w:hAnsi="Times New Roman" w:cs="Times New Roman"/>
          <w:sz w:val="24"/>
          <w:szCs w:val="24"/>
          <w:lang w:val="en-GB"/>
        </w:rPr>
        <w:t xml:space="preserve"> function</w:t>
      </w:r>
      <w:r>
        <w:rPr>
          <w:rFonts w:ascii="Times New Roman" w:hAnsi="Times New Roman" w:cs="Times New Roman"/>
          <w:sz w:val="24"/>
          <w:szCs w:val="24"/>
          <w:lang w:val="en-GB"/>
        </w:rPr>
        <w:t>al</w:t>
      </w:r>
      <w:r w:rsidRPr="00AD0D99">
        <w:rPr>
          <w:rFonts w:ascii="Times New Roman" w:hAnsi="Times New Roman" w:cs="Times New Roman"/>
          <w:sz w:val="24"/>
          <w:szCs w:val="24"/>
          <w:lang w:val="en-GB"/>
        </w:rPr>
        <w:t xml:space="preserve"> roles and pathways</w:t>
      </w:r>
      <w:r>
        <w:rPr>
          <w:rFonts w:ascii="Times New Roman" w:hAnsi="Times New Roman" w:cs="Times New Roman"/>
          <w:sz w:val="24"/>
          <w:szCs w:val="24"/>
          <w:lang w:val="en-GB"/>
        </w:rPr>
        <w:t xml:space="preserve"> of these networks</w:t>
      </w:r>
      <w:r w:rsidRPr="00AD0D99">
        <w:rPr>
          <w:rFonts w:ascii="Times New Roman" w:hAnsi="Times New Roman" w:cs="Times New Roman"/>
          <w:sz w:val="24"/>
          <w:szCs w:val="24"/>
          <w:lang w:val="en-GB"/>
        </w:rPr>
        <w:t xml:space="preserve">, functional annotation analysis </w:t>
      </w:r>
      <w:r>
        <w:rPr>
          <w:rFonts w:ascii="Times New Roman" w:hAnsi="Times New Roman" w:cs="Times New Roman"/>
          <w:sz w:val="24"/>
          <w:szCs w:val="24"/>
          <w:lang w:val="en-GB"/>
        </w:rPr>
        <w:t xml:space="preserve">was performed on </w:t>
      </w:r>
      <w:r w:rsidRPr="00AD0D99">
        <w:rPr>
          <w:rFonts w:ascii="Times New Roman" w:hAnsi="Times New Roman" w:cs="Times New Roman"/>
          <w:sz w:val="24"/>
          <w:szCs w:val="24"/>
          <w:lang w:val="en-GB"/>
        </w:rPr>
        <w:t>these ne</w:t>
      </w:r>
      <w:r>
        <w:rPr>
          <w:rFonts w:ascii="Times New Roman" w:hAnsi="Times New Roman" w:cs="Times New Roman"/>
          <w:sz w:val="24"/>
          <w:szCs w:val="24"/>
          <w:lang w:val="en-GB"/>
        </w:rPr>
        <w:t>tworks using</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three collections of </w:t>
      </w:r>
      <w:r w:rsidRPr="00574167">
        <w:rPr>
          <w:rFonts w:ascii="Times New Roman" w:hAnsi="Times New Roman" w:cs="Times New Roman"/>
          <w:sz w:val="24"/>
          <w:szCs w:val="24"/>
          <w:lang w:val="en-GB"/>
        </w:rPr>
        <w:t xml:space="preserve">predefined </w:t>
      </w:r>
      <w:r w:rsidRPr="00AD0D99">
        <w:rPr>
          <w:rFonts w:ascii="Times New Roman" w:hAnsi="Times New Roman" w:cs="Times New Roman"/>
          <w:sz w:val="24"/>
          <w:szCs w:val="24"/>
          <w:lang w:val="en-GB"/>
        </w:rPr>
        <w:t>functional gene sets</w:t>
      </w:r>
      <w:r>
        <w:rPr>
          <w:rFonts w:ascii="Times New Roman" w:hAnsi="Times New Roman" w:cs="Times New Roman"/>
          <w:sz w:val="24"/>
          <w:szCs w:val="24"/>
          <w:lang w:val="en-GB"/>
        </w:rPr>
        <w:t>. The three collections are</w:t>
      </w:r>
      <w:r w:rsidRPr="00AD0D99">
        <w:rPr>
          <w:rFonts w:ascii="Times New Roman" w:hAnsi="Times New Roman" w:cs="Times New Roman"/>
          <w:sz w:val="24"/>
          <w:szCs w:val="24"/>
          <w:lang w:val="en-GB"/>
        </w:rPr>
        <w:t xml:space="preserve"> </w:t>
      </w:r>
      <w:proofErr w:type="spellStart"/>
      <w:r w:rsidRPr="00B10821">
        <w:rPr>
          <w:rFonts w:ascii="Times New Roman" w:hAnsi="Times New Roman" w:cs="Times New Roman"/>
          <w:sz w:val="24"/>
          <w:szCs w:val="24"/>
          <w:lang w:val="en-GB"/>
        </w:rPr>
        <w:t>GeneSetDB</w:t>
      </w:r>
      <w:proofErr w:type="spellEnd"/>
      <w:r w:rsidRPr="00B10821">
        <w:rPr>
          <w:rFonts w:ascii="Times New Roman" w:hAnsi="Times New Roman" w:cs="Times New Roman"/>
          <w:sz w:val="24"/>
          <w:szCs w:val="24"/>
          <w:lang w:val="en-GB"/>
        </w:rPr>
        <w:t xml:space="preserve"> </w:t>
      </w:r>
      <w:r w:rsidR="00CD6537">
        <w:rPr>
          <w:rFonts w:ascii="Times New Roman" w:hAnsi="Times New Roman" w:cs="Times New Roman"/>
          <w:sz w:val="24"/>
          <w:szCs w:val="24"/>
          <w:lang w:val="en-GB"/>
        </w:rPr>
        <w:t>[38]</w:t>
      </w:r>
      <w:proofErr w:type="gramStart"/>
      <w:r w:rsidR="00CD6537">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Reactome</w:t>
      </w:r>
      <w:proofErr w:type="spellEnd"/>
      <w:proofErr w:type="gramEnd"/>
      <w:r w:rsidRPr="00AD0D99">
        <w:rPr>
          <w:rFonts w:ascii="Times New Roman" w:hAnsi="Times New Roman" w:cs="Times New Roman"/>
          <w:sz w:val="24"/>
          <w:szCs w:val="24"/>
          <w:lang w:val="en-GB"/>
        </w:rPr>
        <w:t xml:space="preserve"> pathway</w:t>
      </w:r>
      <w:r>
        <w:rPr>
          <w:rFonts w:ascii="Times New Roman" w:hAnsi="Times New Roman" w:cs="Times New Roman"/>
          <w:sz w:val="24"/>
          <w:szCs w:val="24"/>
          <w:lang w:val="en-GB"/>
        </w:rPr>
        <w:t xml:space="preserve"> database </w:t>
      </w:r>
      <w:r w:rsidR="00CD6537">
        <w:rPr>
          <w:rFonts w:ascii="Times New Roman" w:hAnsi="Times New Roman" w:cs="Times New Roman"/>
          <w:sz w:val="24"/>
          <w:szCs w:val="24"/>
          <w:lang w:val="en-GB"/>
        </w:rPr>
        <w:t>[39]</w:t>
      </w:r>
      <w:r>
        <w:rPr>
          <w:rFonts w:ascii="Times New Roman" w:hAnsi="Times New Roman" w:cs="Times New Roman"/>
          <w:sz w:val="24"/>
          <w:szCs w:val="24"/>
          <w:lang w:val="en-GB"/>
        </w:rPr>
        <w:t xml:space="preserve">, and </w:t>
      </w:r>
      <w:r w:rsidRPr="00B10821">
        <w:rPr>
          <w:rFonts w:ascii="Times New Roman" w:hAnsi="Times New Roman" w:cs="Times New Roman"/>
          <w:sz w:val="24"/>
          <w:szCs w:val="24"/>
          <w:lang w:val="en-GB"/>
        </w:rPr>
        <w:t>Molecular Signatures Database</w:t>
      </w:r>
      <w:r>
        <w:rPr>
          <w:rFonts w:ascii="Times New Roman" w:hAnsi="Times New Roman" w:cs="Times New Roman"/>
          <w:sz w:val="24"/>
          <w:szCs w:val="24"/>
          <w:lang w:val="en-GB"/>
        </w:rPr>
        <w:t xml:space="preserve"> (</w:t>
      </w:r>
      <w:proofErr w:type="spellStart"/>
      <w:r w:rsidRPr="00B10821">
        <w:rPr>
          <w:rFonts w:ascii="Times New Roman" w:hAnsi="Times New Roman" w:cs="Times New Roman"/>
          <w:sz w:val="24"/>
          <w:szCs w:val="24"/>
          <w:lang w:val="en-GB"/>
        </w:rPr>
        <w:t>MSigDB</w:t>
      </w:r>
      <w:proofErr w:type="spellEnd"/>
      <w:r>
        <w:rPr>
          <w:rFonts w:ascii="Times New Roman" w:hAnsi="Times New Roman" w:cs="Times New Roman"/>
          <w:sz w:val="24"/>
          <w:szCs w:val="24"/>
          <w:lang w:val="en-GB"/>
        </w:rPr>
        <w:t>, v3.0)</w:t>
      </w:r>
      <w:r w:rsidRPr="00B10821">
        <w:rPr>
          <w:rFonts w:ascii="Times New Roman" w:hAnsi="Times New Roman" w:cs="Times New Roman"/>
          <w:sz w:val="24"/>
          <w:szCs w:val="24"/>
          <w:lang w:val="en-GB"/>
        </w:rPr>
        <w:t xml:space="preserve"> </w:t>
      </w:r>
      <w:r w:rsidR="00CD6537">
        <w:rPr>
          <w:rFonts w:ascii="Times New Roman" w:hAnsi="Times New Roman" w:cs="Times New Roman"/>
          <w:sz w:val="24"/>
          <w:szCs w:val="24"/>
          <w:lang w:val="en-GB"/>
        </w:rPr>
        <w:t>[34]</w:t>
      </w:r>
      <w:r>
        <w:rPr>
          <w:rFonts w:ascii="Times New Roman" w:hAnsi="Times New Roman" w:cs="Times New Roman"/>
          <w:sz w:val="24"/>
          <w:szCs w:val="24"/>
          <w:lang w:val="en-GB"/>
        </w:rPr>
        <w:t xml:space="preserve">, providing </w:t>
      </w:r>
      <w:r w:rsidRPr="00B10821">
        <w:rPr>
          <w:rFonts w:ascii="Times New Roman" w:hAnsi="Times New Roman" w:cs="Times New Roman"/>
          <w:sz w:val="24"/>
          <w:szCs w:val="24"/>
          <w:lang w:val="en-GB"/>
        </w:rPr>
        <w:t>2</w:t>
      </w:r>
      <w:r>
        <w:rPr>
          <w:rFonts w:ascii="Times New Roman" w:hAnsi="Times New Roman" w:cs="Times New Roman"/>
          <w:sz w:val="24"/>
          <w:szCs w:val="24"/>
          <w:lang w:val="en-GB"/>
        </w:rPr>
        <w:t>,</w:t>
      </w:r>
      <w:r w:rsidRPr="00B10821">
        <w:rPr>
          <w:rFonts w:ascii="Times New Roman" w:hAnsi="Times New Roman" w:cs="Times New Roman"/>
          <w:sz w:val="24"/>
          <w:szCs w:val="24"/>
          <w:lang w:val="en-GB"/>
        </w:rPr>
        <w:t xml:space="preserve">431 </w:t>
      </w:r>
      <w:r w:rsidRPr="00AD0D99">
        <w:rPr>
          <w:rFonts w:ascii="Times New Roman" w:hAnsi="Times New Roman" w:cs="Times New Roman"/>
          <w:sz w:val="24"/>
          <w:szCs w:val="24"/>
          <w:lang w:val="en-GB"/>
        </w:rPr>
        <w:t>Gene Ontology</w:t>
      </w:r>
      <w:r>
        <w:rPr>
          <w:rFonts w:ascii="Times New Roman" w:hAnsi="Times New Roman" w:cs="Times New Roman"/>
          <w:sz w:val="24"/>
          <w:szCs w:val="24"/>
          <w:lang w:val="en-GB"/>
        </w:rPr>
        <w:t xml:space="preserve"> (GO)</w:t>
      </w:r>
      <w:r w:rsidRPr="00AD0D99">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sets</w:t>
      </w:r>
      <w:r w:rsidR="00CD6537">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40]</w:t>
      </w:r>
      <w:r>
        <w:rPr>
          <w:rFonts w:ascii="Times New Roman" w:hAnsi="Times New Roman" w:cs="Times New Roman"/>
          <w:sz w:val="24"/>
          <w:szCs w:val="24"/>
          <w:lang w:val="en-GB"/>
        </w:rPr>
        <w:t xml:space="preserve">, </w:t>
      </w:r>
      <w:r w:rsidRPr="00B10821">
        <w:rPr>
          <w:rFonts w:ascii="Times New Roman" w:hAnsi="Times New Roman" w:cs="Times New Roman"/>
          <w:sz w:val="24"/>
          <w:szCs w:val="24"/>
          <w:lang w:val="en-GB"/>
        </w:rPr>
        <w:t>1</w:t>
      </w:r>
      <w:r>
        <w:rPr>
          <w:rFonts w:ascii="Times New Roman" w:hAnsi="Times New Roman" w:cs="Times New Roman"/>
          <w:sz w:val="24"/>
          <w:szCs w:val="24"/>
          <w:lang w:val="en-GB"/>
        </w:rPr>
        <w:t>,</w:t>
      </w:r>
      <w:r w:rsidRPr="00B10821">
        <w:rPr>
          <w:rFonts w:ascii="Times New Roman" w:hAnsi="Times New Roman" w:cs="Times New Roman"/>
          <w:sz w:val="24"/>
          <w:szCs w:val="24"/>
          <w:lang w:val="en-GB"/>
        </w:rPr>
        <w:t>345</w:t>
      </w:r>
      <w:r>
        <w:rPr>
          <w:rFonts w:ascii="Times New Roman" w:hAnsi="Times New Roman" w:cs="Times New Roman"/>
          <w:sz w:val="24"/>
          <w:szCs w:val="24"/>
          <w:lang w:val="en-GB"/>
        </w:rPr>
        <w:t xml:space="preserve"> </w:t>
      </w:r>
      <w:proofErr w:type="spellStart"/>
      <w:r>
        <w:rPr>
          <w:rFonts w:ascii="Times New Roman" w:hAnsi="Times New Roman" w:cs="Times New Roman"/>
          <w:sz w:val="24"/>
          <w:szCs w:val="24"/>
          <w:lang w:val="en-GB"/>
        </w:rPr>
        <w:t>Reactome</w:t>
      </w:r>
      <w:proofErr w:type="spellEnd"/>
      <w:r>
        <w:rPr>
          <w:rFonts w:ascii="Times New Roman" w:hAnsi="Times New Roman" w:cs="Times New Roman"/>
          <w:sz w:val="24"/>
          <w:szCs w:val="24"/>
          <w:lang w:val="en-GB"/>
        </w:rPr>
        <w:t xml:space="preserve"> pathways (as of </w:t>
      </w:r>
      <w:r w:rsidRPr="008F018B">
        <w:rPr>
          <w:rFonts w:ascii="Times New Roman" w:hAnsi="Times New Roman" w:cs="Times New Roman"/>
          <w:sz w:val="24"/>
          <w:szCs w:val="24"/>
          <w:lang w:val="en-GB"/>
        </w:rPr>
        <w:t>Oct 12, 2012</w:t>
      </w:r>
      <w:r>
        <w:rPr>
          <w:rFonts w:ascii="Times New Roman" w:hAnsi="Times New Roman" w:cs="Times New Roman"/>
          <w:sz w:val="24"/>
          <w:szCs w:val="24"/>
          <w:lang w:val="en-GB"/>
        </w:rPr>
        <w:t>) and 186 KEGG pathway</w:t>
      </w:r>
      <w:r w:rsidRPr="00B10821">
        <w:rPr>
          <w:rFonts w:ascii="Times New Roman" w:hAnsi="Times New Roman" w:cs="Times New Roman"/>
          <w:sz w:val="24"/>
          <w:szCs w:val="24"/>
          <w:lang w:val="en-GB"/>
        </w:rPr>
        <w:t>s</w:t>
      </w:r>
      <w:r>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[41]</w:t>
      </w:r>
      <w:r w:rsidR="00AB09C9">
        <w:rPr>
          <w:rFonts w:ascii="Times New Roman" w:hAnsi="Times New Roman" w:cs="Times New Roman"/>
          <w:sz w:val="24"/>
          <w:szCs w:val="24"/>
          <w:lang w:val="en-GB"/>
        </w:rPr>
        <w:t xml:space="preserve"> respectively</w:t>
      </w:r>
      <w:r>
        <w:rPr>
          <w:rFonts w:ascii="Times New Roman" w:hAnsi="Times New Roman" w:cs="Times New Roman"/>
          <w:sz w:val="24"/>
          <w:szCs w:val="24"/>
          <w:lang w:val="en-GB"/>
        </w:rPr>
        <w:t>.</w:t>
      </w:r>
    </w:p>
    <w:p w:rsidR="009B0555" w:rsidRDefault="009B0555" w:rsidP="009B0555">
      <w:pPr>
        <w:rPr>
          <w:rFonts w:ascii="Times New Roma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C</w:t>
      </w:r>
      <w:r w:rsidRPr="00D6732C">
        <w:rPr>
          <w:rFonts w:ascii="Times New Roman" w:hAnsi="Times New Roman" w:cs="Times New Roman"/>
          <w:sz w:val="24"/>
          <w:szCs w:val="24"/>
          <w:lang w:val="en-GB"/>
        </w:rPr>
        <w:t>onventional gene set analysis</w:t>
      </w:r>
      <w:r>
        <w:rPr>
          <w:rFonts w:ascii="Times New Roman" w:hAnsi="Times New Roman" w:cs="Times New Roman"/>
          <w:sz w:val="24"/>
          <w:szCs w:val="24"/>
          <w:lang w:val="en-GB"/>
        </w:rPr>
        <w:t xml:space="preserve"> regards single genes as basic items for </w:t>
      </w:r>
      <w:r w:rsidRPr="00D6732C">
        <w:rPr>
          <w:rFonts w:ascii="Times New Roman" w:hAnsi="Times New Roman" w:cs="Times New Roman"/>
          <w:sz w:val="24"/>
          <w:szCs w:val="24"/>
          <w:lang w:val="en-GB"/>
        </w:rPr>
        <w:t xml:space="preserve">mapping </w:t>
      </w:r>
      <w:r>
        <w:rPr>
          <w:rFonts w:ascii="Times New Roman" w:hAnsi="Times New Roman" w:cs="Times New Roman"/>
          <w:sz w:val="24"/>
          <w:szCs w:val="24"/>
          <w:lang w:val="en-GB"/>
        </w:rPr>
        <w:t xml:space="preserve">between the experimentally identified genes </w:t>
      </w:r>
      <w:r w:rsidRPr="00D6732C">
        <w:rPr>
          <w:rFonts w:ascii="Times New Roman" w:hAnsi="Times New Roman" w:cs="Times New Roman"/>
          <w:sz w:val="24"/>
          <w:szCs w:val="24"/>
          <w:lang w:val="en-GB"/>
        </w:rPr>
        <w:t xml:space="preserve">and </w:t>
      </w:r>
      <w:r>
        <w:rPr>
          <w:rFonts w:ascii="Times New Roman" w:hAnsi="Times New Roman" w:cs="Times New Roman"/>
          <w:sz w:val="24"/>
          <w:szCs w:val="24"/>
          <w:lang w:val="en-GB"/>
        </w:rPr>
        <w:t xml:space="preserve">a </w:t>
      </w:r>
      <w:r w:rsidRPr="00D6732C">
        <w:rPr>
          <w:rFonts w:ascii="Times New Roman" w:hAnsi="Times New Roman" w:cs="Times New Roman"/>
          <w:sz w:val="24"/>
          <w:szCs w:val="24"/>
          <w:lang w:val="en-GB"/>
        </w:rPr>
        <w:t xml:space="preserve">functional gene set </w:t>
      </w:r>
      <w:r w:rsidR="00AB2C8D">
        <w:rPr>
          <w:rFonts w:ascii="Times New Roman" w:hAnsi="Times New Roman" w:cs="Times New Roman"/>
          <w:sz w:val="24"/>
          <w:szCs w:val="24"/>
          <w:lang w:val="en-GB"/>
        </w:rPr>
        <w:t>[42]</w:t>
      </w:r>
      <w:r w:rsidRPr="00D6732C">
        <w:rPr>
          <w:rFonts w:ascii="Times New Roman" w:hAnsi="Times New Roman" w:cs="Times New Roman"/>
          <w:sz w:val="24"/>
          <w:szCs w:val="24"/>
          <w:lang w:val="en-GB"/>
        </w:rPr>
        <w:t>.</w:t>
      </w:r>
      <w:r>
        <w:rPr>
          <w:rFonts w:ascii="Times New Roman" w:hAnsi="Times New Roman" w:cs="Times New Roman"/>
          <w:sz w:val="24"/>
          <w:szCs w:val="24"/>
          <w:lang w:val="en-GB"/>
        </w:rPr>
        <w:t xml:space="preserve"> However, the basic items of co-expression network</w:t>
      </w:r>
      <w:r w:rsidRPr="00D6732C">
        <w:rPr>
          <w:rFonts w:ascii="Times New Roman" w:hAnsi="Times New Roman" w:cs="Times New Roman"/>
          <w:sz w:val="24"/>
          <w:szCs w:val="24"/>
          <w:lang w:val="en-GB"/>
        </w:rPr>
        <w:t xml:space="preserve"> </w:t>
      </w:r>
      <w:r>
        <w:rPr>
          <w:rFonts w:ascii="Times New Roman" w:hAnsi="Times New Roman" w:cs="Times New Roman"/>
          <w:sz w:val="24"/>
          <w:szCs w:val="24"/>
          <w:lang w:val="en-GB"/>
        </w:rPr>
        <w:t>are gene pairs and the conventional approach cannot address the connectivity of genes through the mapping of individual genes. We developed</w:t>
      </w:r>
      <w:r w:rsidRPr="00D6732C">
        <w:rPr>
          <w:rFonts w:ascii="Times New Roman" w:hAnsi="Times New Roman" w:cs="Times New Roman"/>
          <w:sz w:val="24"/>
          <w:szCs w:val="24"/>
          <w:lang w:val="en-GB"/>
        </w:rPr>
        <w:t xml:space="preserve"> a </w:t>
      </w:r>
      <w:r>
        <w:rPr>
          <w:rFonts w:ascii="Times New Roman" w:hAnsi="Times New Roman" w:cs="Times New Roman"/>
          <w:sz w:val="24"/>
          <w:szCs w:val="24"/>
          <w:lang w:val="en-GB"/>
        </w:rPr>
        <w:t>pair</w:t>
      </w:r>
      <w:r w:rsidR="00B65944">
        <w:rPr>
          <w:rFonts w:ascii="Times New Roman" w:hAnsi="Times New Roman" w:cs="Times New Roman"/>
          <w:sz w:val="24"/>
          <w:szCs w:val="24"/>
          <w:lang w:val="en-GB"/>
        </w:rPr>
        <w:t>-based</w:t>
      </w:r>
      <w:r w:rsidRPr="00D6732C">
        <w:rPr>
          <w:rFonts w:ascii="Times New Roman" w:hAnsi="Times New Roman" w:cs="Times New Roman"/>
          <w:sz w:val="24"/>
          <w:szCs w:val="24"/>
          <w:lang w:val="en-GB"/>
        </w:rPr>
        <w:t xml:space="preserve"> mapping</w:t>
      </w:r>
      <w:r>
        <w:rPr>
          <w:rFonts w:ascii="Times New Roman" w:hAnsi="Times New Roman" w:cs="Times New Roman"/>
          <w:sz w:val="24"/>
          <w:szCs w:val="24"/>
          <w:lang w:val="en-GB"/>
        </w:rPr>
        <w:t xml:space="preserve"> approach for the functional annotation of</w:t>
      </w:r>
      <w:r w:rsidRPr="00D6732C">
        <w:rPr>
          <w:rFonts w:ascii="Times New Roman" w:hAnsi="Times New Roman" w:cs="Times New Roman"/>
          <w:sz w:val="24"/>
          <w:szCs w:val="24"/>
          <w:lang w:val="en-GB"/>
        </w:rPr>
        <w:t xml:space="preserve"> </w:t>
      </w:r>
      <w:r>
        <w:rPr>
          <w:rFonts w:ascii="Times New Roman" w:hAnsi="Times New Roman" w:cs="Times New Roman"/>
          <w:sz w:val="24"/>
          <w:szCs w:val="24"/>
          <w:lang w:val="en-GB"/>
        </w:rPr>
        <w:t>the</w:t>
      </w:r>
      <w:r w:rsidRPr="00D6732C">
        <w:rPr>
          <w:rFonts w:ascii="Times New Roman" w:hAnsi="Times New Roman" w:cs="Times New Roman"/>
          <w:sz w:val="24"/>
          <w:szCs w:val="24"/>
          <w:lang w:val="en-GB"/>
        </w:rPr>
        <w:t xml:space="preserve"> identified networks. </w:t>
      </w:r>
      <w:r>
        <w:rPr>
          <w:rFonts w:ascii="Times New Roman" w:hAnsi="Times New Roman" w:cs="Times New Roman"/>
          <w:sz w:val="24"/>
          <w:szCs w:val="24"/>
          <w:lang w:val="en-GB"/>
        </w:rPr>
        <w:t>A</w:t>
      </w:r>
      <w:r w:rsidRPr="00D6732C">
        <w:rPr>
          <w:rFonts w:ascii="Times New Roman" w:hAnsi="Times New Roman" w:cs="Times New Roman"/>
          <w:sz w:val="24"/>
          <w:szCs w:val="24"/>
          <w:lang w:val="en-GB"/>
        </w:rPr>
        <w:t xml:space="preserve"> </w:t>
      </w:r>
      <w:r w:rsidR="00B65944">
        <w:rPr>
          <w:rFonts w:ascii="Times New Roman" w:hAnsi="Times New Roman" w:cs="Times New Roman"/>
          <w:sz w:val="24"/>
          <w:szCs w:val="24"/>
          <w:lang w:val="en-GB"/>
        </w:rPr>
        <w:t>gene pair</w:t>
      </w:r>
      <w:r>
        <w:rPr>
          <w:rFonts w:ascii="Times New Roman" w:hAnsi="Times New Roman" w:cs="Times New Roman"/>
          <w:sz w:val="24"/>
          <w:szCs w:val="24"/>
          <w:lang w:val="en-GB"/>
        </w:rPr>
        <w:t xml:space="preserve"> </w:t>
      </w:r>
      <w:r w:rsidRPr="00D6732C">
        <w:rPr>
          <w:rFonts w:ascii="Times New Roman" w:hAnsi="Times New Roman" w:cs="Times New Roman"/>
          <w:sz w:val="24"/>
          <w:szCs w:val="24"/>
          <w:lang w:val="en-GB"/>
        </w:rPr>
        <w:t>in the identified network</w:t>
      </w:r>
      <w:r>
        <w:rPr>
          <w:rFonts w:ascii="Times New Roman" w:hAnsi="Times New Roman" w:cs="Times New Roman"/>
          <w:sz w:val="24"/>
          <w:szCs w:val="24"/>
          <w:lang w:val="en-GB"/>
        </w:rPr>
        <w:t xml:space="preserve"> will be mapped onto a functional gene set if</w:t>
      </w:r>
      <w:r w:rsidRPr="00D6732C">
        <w:rPr>
          <w:rFonts w:ascii="Times New Roman" w:hAnsi="Times New Roman" w:cs="Times New Roman"/>
          <w:sz w:val="24"/>
          <w:szCs w:val="24"/>
          <w:lang w:val="en-GB"/>
        </w:rPr>
        <w:t xml:space="preserve"> both g</w:t>
      </w:r>
      <w:r>
        <w:rPr>
          <w:rFonts w:ascii="Times New Roman" w:hAnsi="Times New Roman" w:cs="Times New Roman"/>
          <w:sz w:val="24"/>
          <w:szCs w:val="24"/>
          <w:lang w:val="en-GB"/>
        </w:rPr>
        <w:t xml:space="preserve">enes of the </w:t>
      </w:r>
      <w:r w:rsidRPr="00D6732C">
        <w:rPr>
          <w:rFonts w:ascii="Times New Roman" w:hAnsi="Times New Roman" w:cs="Times New Roman"/>
          <w:sz w:val="24"/>
          <w:szCs w:val="24"/>
          <w:lang w:val="en-GB"/>
        </w:rPr>
        <w:t xml:space="preserve">pair </w:t>
      </w:r>
      <w:r>
        <w:rPr>
          <w:rFonts w:ascii="Times New Roman" w:hAnsi="Times New Roman" w:cs="Times New Roman"/>
          <w:sz w:val="24"/>
          <w:szCs w:val="24"/>
          <w:lang w:val="en-GB"/>
        </w:rPr>
        <w:t>are found</w:t>
      </w:r>
      <w:r w:rsidRPr="00D6732C">
        <w:rPr>
          <w:rFonts w:ascii="Times New Roman" w:hAnsi="Times New Roman" w:cs="Times New Roman"/>
          <w:sz w:val="24"/>
          <w:szCs w:val="24"/>
          <w:lang w:val="en-GB"/>
        </w:rPr>
        <w:t xml:space="preserve"> in </w:t>
      </w:r>
      <w:r>
        <w:rPr>
          <w:rFonts w:ascii="Times New Roman" w:hAnsi="Times New Roman" w:cs="Times New Roman"/>
          <w:sz w:val="24"/>
          <w:szCs w:val="24"/>
          <w:lang w:val="en-GB"/>
        </w:rPr>
        <w:t>the</w:t>
      </w:r>
      <w:r w:rsidRPr="00D6732C">
        <w:rPr>
          <w:rFonts w:ascii="Times New Roman" w:hAnsi="Times New Roman" w:cs="Times New Roman"/>
          <w:sz w:val="24"/>
          <w:szCs w:val="24"/>
          <w:lang w:val="en-GB"/>
        </w:rPr>
        <w:t xml:space="preserve"> gene set. </w:t>
      </w:r>
      <w:r>
        <w:rPr>
          <w:rFonts w:ascii="Times New Roman" w:hAnsi="Times New Roman" w:cs="Times New Roman"/>
          <w:sz w:val="24"/>
          <w:szCs w:val="24"/>
          <w:lang w:val="en-GB"/>
        </w:rPr>
        <w:t>After the pair</w:t>
      </w:r>
      <w:r w:rsidR="00B65944">
        <w:rPr>
          <w:rFonts w:ascii="Times New Roman" w:hAnsi="Times New Roman" w:cs="Times New Roman"/>
          <w:sz w:val="24"/>
          <w:szCs w:val="24"/>
          <w:lang w:val="en-GB"/>
        </w:rPr>
        <w:t>-based</w:t>
      </w:r>
      <w:r>
        <w:rPr>
          <w:rFonts w:ascii="Times New Roman" w:hAnsi="Times New Roman" w:cs="Times New Roman"/>
          <w:sz w:val="24"/>
          <w:szCs w:val="24"/>
          <w:lang w:val="en-GB"/>
        </w:rPr>
        <w:t xml:space="preserve"> mapping</w:t>
      </w:r>
      <w:r w:rsidRPr="00AD0D99">
        <w:rPr>
          <w:rFonts w:ascii="Times New Roman" w:hAnsi="Times New Roman" w:cs="Times New Roman"/>
          <w:sz w:val="24"/>
          <w:szCs w:val="24"/>
          <w:lang w:val="en-GB"/>
        </w:rPr>
        <w:t xml:space="preserve">, a </w:t>
      </w:r>
      <w:r>
        <w:rPr>
          <w:rFonts w:ascii="Times New Roman" w:hAnsi="Times New Roman" w:cs="Times New Roman"/>
          <w:sz w:val="24"/>
          <w:szCs w:val="24"/>
          <w:lang w:val="en-GB"/>
        </w:rPr>
        <w:t>two-by-two</w:t>
      </w:r>
      <w:r w:rsidRPr="00AD0D99">
        <w:rPr>
          <w:rFonts w:ascii="Times New Roman" w:hAnsi="Times New Roman" w:cs="Times New Roman"/>
          <w:sz w:val="24"/>
          <w:szCs w:val="24"/>
          <w:lang w:val="en-GB"/>
        </w:rPr>
        <w:t xml:space="preserve"> contingency table </w:t>
      </w:r>
      <w:r>
        <w:rPr>
          <w:rFonts w:ascii="Times New Roman" w:hAnsi="Times New Roman" w:cs="Times New Roman"/>
          <w:sz w:val="24"/>
          <w:szCs w:val="24"/>
          <w:lang w:val="en-GB"/>
        </w:rPr>
        <w:t xml:space="preserve">is formed (Table </w:t>
      </w:r>
      <w:r w:rsidR="003068A7">
        <w:rPr>
          <w:rFonts w:ascii="Times New Roman" w:hAnsi="Times New Roman" w:cs="Times New Roman"/>
          <w:sz w:val="24"/>
          <w:szCs w:val="24"/>
          <w:lang w:val="en-GB"/>
        </w:rPr>
        <w:t>4</w:t>
      </w:r>
      <w:r>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The</w:t>
      </w:r>
      <w:r w:rsidRPr="00AD0D99">
        <w:rPr>
          <w:rFonts w:ascii="Times New Roman" w:hAnsi="Times New Roman" w:cs="Times New Roman"/>
          <w:sz w:val="24"/>
          <w:szCs w:val="24"/>
          <w:lang w:val="en-GB"/>
        </w:rPr>
        <w:t xml:space="preserve"> gene pairs are classified </w:t>
      </w:r>
      <w:r>
        <w:rPr>
          <w:rFonts w:ascii="Times New Roman" w:hAnsi="Times New Roman" w:cs="Times New Roman"/>
          <w:sz w:val="24"/>
          <w:szCs w:val="24"/>
          <w:lang w:val="en-GB"/>
        </w:rPr>
        <w:t>in</w:t>
      </w:r>
      <w:r w:rsidRPr="00AD0D99">
        <w:rPr>
          <w:rFonts w:ascii="Times New Roman" w:hAnsi="Times New Roman" w:cs="Times New Roman"/>
          <w:sz w:val="24"/>
          <w:szCs w:val="24"/>
          <w:lang w:val="en-GB"/>
        </w:rPr>
        <w:t xml:space="preserve"> two aspects. One </w:t>
      </w:r>
      <w:r>
        <w:rPr>
          <w:rFonts w:ascii="Times New Roman" w:hAnsi="Times New Roman" w:cs="Times New Roman"/>
          <w:sz w:val="24"/>
          <w:szCs w:val="24"/>
          <w:lang w:val="en-GB"/>
        </w:rPr>
        <w:t xml:space="preserve">aspect </w:t>
      </w:r>
      <w:r w:rsidRPr="00AD0D99">
        <w:rPr>
          <w:rFonts w:ascii="Times New Roman" w:hAnsi="Times New Roman" w:cs="Times New Roman"/>
          <w:sz w:val="24"/>
          <w:szCs w:val="24"/>
          <w:lang w:val="en-GB"/>
        </w:rPr>
        <w:t xml:space="preserve">is to classify whether they are </w:t>
      </w:r>
      <w:r>
        <w:rPr>
          <w:rFonts w:ascii="Times New Roman" w:hAnsi="Times New Roman" w:cs="Times New Roman"/>
          <w:sz w:val="24"/>
          <w:szCs w:val="24"/>
          <w:lang w:val="en-GB"/>
        </w:rPr>
        <w:t>found</w:t>
      </w:r>
      <w:r w:rsidRPr="00AD0D99">
        <w:rPr>
          <w:rFonts w:ascii="Times New Roman" w:hAnsi="Times New Roman" w:cs="Times New Roman"/>
          <w:sz w:val="24"/>
          <w:szCs w:val="24"/>
          <w:lang w:val="en-GB"/>
        </w:rPr>
        <w:t xml:space="preserve"> or not </w:t>
      </w:r>
      <w:r>
        <w:rPr>
          <w:rFonts w:ascii="Times New Roman" w:hAnsi="Times New Roman" w:cs="Times New Roman"/>
          <w:sz w:val="24"/>
          <w:szCs w:val="24"/>
          <w:lang w:val="en-GB"/>
        </w:rPr>
        <w:t>found</w:t>
      </w:r>
      <w:r w:rsidRPr="00AD0D99">
        <w:rPr>
          <w:rFonts w:ascii="Times New Roman" w:hAnsi="Times New Roman" w:cs="Times New Roman"/>
          <w:sz w:val="24"/>
          <w:szCs w:val="24"/>
          <w:lang w:val="en-GB"/>
        </w:rPr>
        <w:t xml:space="preserve"> in a gene set. </w:t>
      </w:r>
      <w:r>
        <w:rPr>
          <w:rFonts w:ascii="Times New Roman" w:hAnsi="Times New Roman" w:cs="Times New Roman"/>
          <w:sz w:val="24"/>
          <w:szCs w:val="24"/>
          <w:lang w:val="en-GB"/>
        </w:rPr>
        <w:t xml:space="preserve">The </w:t>
      </w:r>
      <w:r w:rsidRPr="00AD0D99">
        <w:rPr>
          <w:rFonts w:ascii="Times New Roman" w:hAnsi="Times New Roman" w:cs="Times New Roman"/>
          <w:sz w:val="24"/>
          <w:szCs w:val="24"/>
          <w:lang w:val="en-GB"/>
        </w:rPr>
        <w:t>other aspect is to classify if they are gene pairs of a particular network</w:t>
      </w:r>
      <w:r>
        <w:rPr>
          <w:rFonts w:ascii="Times New Roman" w:hAnsi="Times New Roman" w:cs="Times New Roman"/>
          <w:sz w:val="24"/>
          <w:szCs w:val="24"/>
          <w:lang w:val="en-GB"/>
        </w:rPr>
        <w:t xml:space="preserve"> or those of the other four networks</w:t>
      </w:r>
      <w:r w:rsidRPr="00AD0D99">
        <w:rPr>
          <w:rFonts w:ascii="Times New Roman" w:hAnsi="Times New Roman" w:cs="Times New Roman"/>
          <w:sz w:val="24"/>
          <w:szCs w:val="24"/>
          <w:lang w:val="en-GB"/>
        </w:rPr>
        <w:t>.</w:t>
      </w:r>
      <w:r>
        <w:rPr>
          <w:rFonts w:ascii="Times New Roman" w:hAnsi="Times New Roman" w:cs="Times New Roman"/>
          <w:sz w:val="24"/>
          <w:szCs w:val="24"/>
          <w:lang w:val="en-GB"/>
        </w:rPr>
        <w:t xml:space="preserve"> In the table, </w:t>
      </w:r>
      <w:r>
        <w:rPr>
          <w:rFonts w:ascii="Times New Roman" w:hAnsi="Times New Roman" w:cs="Times New Roman"/>
          <w:i/>
          <w:sz w:val="24"/>
          <w:szCs w:val="24"/>
          <w:lang w:val="en-GB"/>
        </w:rPr>
        <w:t>H</w:t>
      </w:r>
      <w:r w:rsidRPr="00C104D7">
        <w:rPr>
          <w:rFonts w:ascii="Times New Roman" w:hAnsi="Times New Roman" w:cs="Times New Roman"/>
          <w:sz w:val="24"/>
          <w:szCs w:val="24"/>
          <w:lang w:val="en-GB"/>
        </w:rPr>
        <w:t xml:space="preserve"> is the total number of </w:t>
      </w:r>
      <w:r>
        <w:rPr>
          <w:rFonts w:ascii="Times New Roman" w:hAnsi="Times New Roman" w:cs="Times New Roman"/>
          <w:sz w:val="24"/>
          <w:szCs w:val="24"/>
          <w:lang w:val="en-GB"/>
        </w:rPr>
        <w:t xml:space="preserve">all possible </w:t>
      </w:r>
      <w:r w:rsidRPr="00C104D7">
        <w:rPr>
          <w:rFonts w:ascii="Times New Roman" w:hAnsi="Times New Roman" w:cs="Times New Roman"/>
          <w:sz w:val="24"/>
          <w:szCs w:val="24"/>
          <w:lang w:val="en-GB"/>
        </w:rPr>
        <w:t xml:space="preserve">gene pairs, </w:t>
      </w:r>
      <w:r>
        <w:rPr>
          <w:rFonts w:ascii="Times New Roman" w:hAnsi="Times New Roman" w:cs="Times New Roman"/>
          <w:i/>
          <w:sz w:val="24"/>
          <w:szCs w:val="24"/>
          <w:lang w:val="en-GB"/>
        </w:rPr>
        <w:t>h</w:t>
      </w:r>
      <w:r w:rsidRPr="00C104D7">
        <w:rPr>
          <w:rFonts w:ascii="Times New Roman" w:hAnsi="Times New Roman" w:cs="Times New Roman"/>
          <w:sz w:val="24"/>
          <w:szCs w:val="24"/>
          <w:lang w:val="en-GB"/>
        </w:rPr>
        <w:t xml:space="preserve"> is the number of gene pairs of a particular network, </w:t>
      </w:r>
      <w:r w:rsidRPr="00C104D7">
        <w:rPr>
          <w:rFonts w:ascii="Times New Roman" w:hAnsi="Times New Roman" w:cs="Times New Roman"/>
          <w:i/>
          <w:sz w:val="24"/>
          <w:szCs w:val="24"/>
          <w:lang w:val="en-GB"/>
        </w:rPr>
        <w:t>K</w:t>
      </w:r>
      <w:r w:rsidRPr="00C104D7">
        <w:rPr>
          <w:rFonts w:ascii="Times New Roman" w:hAnsi="Times New Roman" w:cs="Times New Roman"/>
          <w:sz w:val="24"/>
          <w:szCs w:val="24"/>
          <w:lang w:val="en-GB"/>
        </w:rPr>
        <w:t xml:space="preserve"> is the number of gene pairs </w:t>
      </w:r>
      <w:r>
        <w:rPr>
          <w:rFonts w:ascii="Times New Roman" w:hAnsi="Times New Roman" w:cs="Times New Roman"/>
          <w:sz w:val="24"/>
          <w:szCs w:val="24"/>
          <w:lang w:val="en-GB"/>
        </w:rPr>
        <w:t>found</w:t>
      </w:r>
      <w:r w:rsidRPr="00C104D7">
        <w:rPr>
          <w:rFonts w:ascii="Times New Roman" w:hAnsi="Times New Roman" w:cs="Times New Roman"/>
          <w:sz w:val="24"/>
          <w:szCs w:val="24"/>
          <w:lang w:val="en-GB"/>
        </w:rPr>
        <w:t xml:space="preserve"> in a functional gene set,</w:t>
      </w:r>
      <w:r w:rsidR="00B65944">
        <w:rPr>
          <w:rFonts w:ascii="Times New Roman" w:hAnsi="Times New Roman" w:cs="Times New Roman"/>
          <w:sz w:val="24"/>
          <w:szCs w:val="24"/>
          <w:lang w:val="en-GB"/>
        </w:rPr>
        <w:t xml:space="preserve"> and</w:t>
      </w:r>
      <w:r w:rsidRPr="00C104D7">
        <w:rPr>
          <w:rFonts w:ascii="Times New Roman" w:hAnsi="Times New Roman" w:cs="Times New Roman"/>
          <w:sz w:val="24"/>
          <w:szCs w:val="24"/>
          <w:lang w:val="en-GB"/>
        </w:rPr>
        <w:t xml:space="preserve"> </w:t>
      </w:r>
      <w:r w:rsidRPr="00712D7C">
        <w:rPr>
          <w:rFonts w:ascii="Times New Roman" w:hAnsi="Times New Roman" w:cs="Times New Roman"/>
          <w:i/>
          <w:sz w:val="24"/>
          <w:szCs w:val="24"/>
          <w:lang w:val="en-GB"/>
        </w:rPr>
        <w:t>k</w:t>
      </w:r>
      <w:r w:rsidRPr="00C104D7">
        <w:rPr>
          <w:rFonts w:ascii="Times New Roman" w:hAnsi="Times New Roman" w:cs="Times New Roman"/>
          <w:sz w:val="24"/>
          <w:szCs w:val="24"/>
          <w:lang w:val="en-GB"/>
        </w:rPr>
        <w:t xml:space="preserve"> is the number of gene pairs of the network </w:t>
      </w:r>
      <w:r>
        <w:rPr>
          <w:rFonts w:ascii="Times New Roman" w:hAnsi="Times New Roman" w:cs="Times New Roman"/>
          <w:sz w:val="24"/>
          <w:szCs w:val="24"/>
          <w:lang w:val="en-GB"/>
        </w:rPr>
        <w:t>and also found</w:t>
      </w:r>
      <w:r w:rsidRPr="00C104D7">
        <w:rPr>
          <w:rFonts w:ascii="Times New Roman" w:hAnsi="Times New Roman" w:cs="Times New Roman"/>
          <w:sz w:val="24"/>
          <w:szCs w:val="24"/>
          <w:lang w:val="en-GB"/>
        </w:rPr>
        <w:t xml:space="preserve"> in the functional gene set.</w:t>
      </w:r>
      <w:r w:rsidRPr="009C2E46">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After the observed outcomes of the contingency table were counted, two-tailed </w:t>
      </w:r>
      <w:r w:rsidRPr="00AD0D99">
        <w:rPr>
          <w:rFonts w:ascii="Times New Roman" w:hAnsi="Times New Roman" w:cs="Times New Roman"/>
          <w:sz w:val="24"/>
          <w:szCs w:val="24"/>
          <w:lang w:val="en-GB"/>
        </w:rPr>
        <w:t xml:space="preserve">Fisher's exact test </w:t>
      </w:r>
      <w:r w:rsidR="00AB2C8D">
        <w:rPr>
          <w:rFonts w:ascii="Times New Roman" w:hAnsi="Times New Roman" w:cs="Times New Roman"/>
          <w:sz w:val="24"/>
          <w:szCs w:val="24"/>
          <w:lang w:val="en-GB"/>
        </w:rPr>
        <w:t>[43]</w:t>
      </w:r>
      <w:r>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 xml:space="preserve">based on the hyper-geometric distribution </w:t>
      </w:r>
      <w:r>
        <w:rPr>
          <w:rFonts w:ascii="Times New Roman" w:hAnsi="Times New Roman" w:cs="Times New Roman"/>
          <w:sz w:val="24"/>
          <w:szCs w:val="24"/>
          <w:lang w:val="en-GB"/>
        </w:rPr>
        <w:t>was performed</w:t>
      </w:r>
      <w:r w:rsidRPr="00AD0D99">
        <w:rPr>
          <w:rFonts w:ascii="Times New Roman" w:hAnsi="Times New Roman" w:cs="Times New Roman"/>
          <w:sz w:val="24"/>
          <w:szCs w:val="24"/>
          <w:lang w:val="en-GB"/>
        </w:rPr>
        <w:t xml:space="preserve"> to determine whether the gene pairs of a network are </w:t>
      </w:r>
      <w:r>
        <w:rPr>
          <w:rFonts w:ascii="Times New Roman" w:hAnsi="Times New Roman" w:cs="Times New Roman"/>
          <w:sz w:val="24"/>
          <w:szCs w:val="24"/>
          <w:lang w:val="en-GB"/>
        </w:rPr>
        <w:t>significantly associated to</w:t>
      </w:r>
      <w:r w:rsidRPr="00AD0D99">
        <w:rPr>
          <w:rFonts w:ascii="Times New Roman" w:hAnsi="Times New Roman" w:cs="Times New Roman"/>
          <w:sz w:val="24"/>
          <w:szCs w:val="24"/>
          <w:lang w:val="en-GB"/>
        </w:rPr>
        <w:t xml:space="preserve"> the gene set.</w:t>
      </w:r>
      <w:r>
        <w:rPr>
          <w:rFonts w:ascii="Times New Roman" w:hAnsi="Times New Roman" w:cs="Times New Roman"/>
          <w:sz w:val="24"/>
          <w:szCs w:val="24"/>
          <w:lang w:val="en-GB"/>
        </w:rPr>
        <w:t xml:space="preserve"> </w:t>
      </w:r>
    </w:p>
    <w:p w:rsidR="009B0555" w:rsidRDefault="009B0555" w:rsidP="009B0555">
      <w:pPr>
        <w:rPr>
          <w:rFonts w:ascii="Times New Roman" w:hAnsi="Times New Roman" w:cs="Times New Roman"/>
          <w:sz w:val="24"/>
          <w:szCs w:val="24"/>
          <w:lang w:val="en-GB"/>
        </w:rPr>
      </w:pPr>
    </w:p>
    <w:p w:rsidR="009B0555" w:rsidRPr="00B5583B" w:rsidRDefault="009B0555" w:rsidP="009B0555">
      <w:pPr>
        <w:rPr>
          <w:rFonts w:ascii="Times New Roman" w:hAnsi="Times New Roman" w:cs="Times New Roman"/>
          <w:sz w:val="24"/>
          <w:szCs w:val="24"/>
          <w:lang w:val="en-GB"/>
        </w:rPr>
      </w:pPr>
      <w:proofErr w:type="gramStart"/>
      <w:r w:rsidRPr="00B5583B">
        <w:rPr>
          <w:rFonts w:ascii="Times New Roman" w:hAnsi="Times New Roman" w:cs="Times New Roman"/>
          <w:sz w:val="24"/>
          <w:szCs w:val="24"/>
          <w:lang w:val="en-GB"/>
        </w:rPr>
        <w:t xml:space="preserve">Table </w:t>
      </w:r>
      <w:r w:rsidR="003068A7" w:rsidRPr="00B5583B">
        <w:rPr>
          <w:rFonts w:ascii="Times New Roman" w:hAnsi="Times New Roman" w:cs="Times New Roman"/>
          <w:sz w:val="24"/>
          <w:szCs w:val="24"/>
          <w:lang w:val="en-GB"/>
        </w:rPr>
        <w:t>4</w:t>
      </w:r>
      <w:r w:rsidRPr="00B5583B">
        <w:rPr>
          <w:rFonts w:ascii="Times New Roman" w:hAnsi="Times New Roman" w:cs="Times New Roman"/>
          <w:sz w:val="24"/>
          <w:szCs w:val="24"/>
          <w:lang w:val="en-GB"/>
        </w:rPr>
        <w:t>.</w:t>
      </w:r>
      <w:proofErr w:type="gramEnd"/>
      <w:r w:rsidRPr="00B5583B">
        <w:rPr>
          <w:rFonts w:ascii="Times New Roman" w:hAnsi="Times New Roman" w:cs="Times New Roman"/>
          <w:sz w:val="24"/>
          <w:szCs w:val="24"/>
          <w:lang w:val="en-GB"/>
        </w:rPr>
        <w:t xml:space="preserve"> Two-by-two contingency table for gene pairs of a particular network and gene pairs of other networks in a function gene set.</w:t>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51"/>
        <w:gridCol w:w="2552"/>
        <w:gridCol w:w="3294"/>
        <w:gridCol w:w="1445"/>
      </w:tblGrid>
      <w:tr w:rsidR="009B0555" w:rsidTr="00C11627">
        <w:tc>
          <w:tcPr>
            <w:tcW w:w="1951" w:type="dxa"/>
            <w:tcBorders>
              <w:top w:val="single" w:sz="4" w:space="0" w:color="auto"/>
              <w:bottom w:val="single" w:sz="4" w:space="0" w:color="auto"/>
            </w:tcBorders>
          </w:tcPr>
          <w:p w:rsidR="009B0555" w:rsidRDefault="009B0555" w:rsidP="00C11627">
            <w:pPr>
              <w:rPr>
                <w:rFonts w:ascii="Times New Roman" w:hAnsi="Times New Roman" w:cs="Times New Roman"/>
                <w:sz w:val="24"/>
                <w:szCs w:val="24"/>
                <w:lang w:val="en-GB"/>
              </w:rPr>
            </w:pPr>
          </w:p>
        </w:tc>
        <w:tc>
          <w:tcPr>
            <w:tcW w:w="2552" w:type="dxa"/>
            <w:tcBorders>
              <w:top w:val="single" w:sz="4" w:space="0" w:color="auto"/>
              <w:bottom w:val="single" w:sz="4" w:space="0" w:color="auto"/>
            </w:tcBorders>
          </w:tcPr>
          <w:p w:rsidR="009B0555"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Gene pairs of a network</w:t>
            </w:r>
          </w:p>
        </w:tc>
        <w:tc>
          <w:tcPr>
            <w:tcW w:w="3294" w:type="dxa"/>
            <w:tcBorders>
              <w:top w:val="single" w:sz="4" w:space="0" w:color="auto"/>
              <w:bottom w:val="single" w:sz="4" w:space="0" w:color="auto"/>
            </w:tcBorders>
          </w:tcPr>
          <w:p w:rsidR="009B0555" w:rsidRPr="008F382A"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Gene pairs of other networks</w:t>
            </w:r>
          </w:p>
        </w:tc>
        <w:tc>
          <w:tcPr>
            <w:tcW w:w="1445" w:type="dxa"/>
            <w:tcBorders>
              <w:top w:val="single" w:sz="4" w:space="0" w:color="auto"/>
              <w:bottom w:val="single" w:sz="4" w:space="0" w:color="auto"/>
            </w:tcBorders>
          </w:tcPr>
          <w:p w:rsidR="009B0555" w:rsidRDefault="009B0555" w:rsidP="00C11627">
            <w:pPr>
              <w:jc w:val="center"/>
              <w:rPr>
                <w:rFonts w:ascii="Times New Roman" w:hAnsi="Times New Roman" w:cs="Times New Roman"/>
                <w:sz w:val="24"/>
                <w:szCs w:val="24"/>
                <w:lang w:val="en-GB"/>
              </w:rPr>
            </w:pPr>
            <w:r>
              <w:rPr>
                <w:rFonts w:ascii="Times New Roman" w:hAnsi="Times New Roman" w:cs="Times New Roman"/>
                <w:sz w:val="24"/>
                <w:szCs w:val="24"/>
                <w:lang w:val="en-GB"/>
              </w:rPr>
              <w:t>Total</w:t>
            </w:r>
          </w:p>
        </w:tc>
      </w:tr>
      <w:tr w:rsidR="009B0555" w:rsidTr="00C11627">
        <w:tc>
          <w:tcPr>
            <w:tcW w:w="1951" w:type="dxa"/>
            <w:tcBorders>
              <w:top w:val="single" w:sz="4" w:space="0" w:color="auto"/>
              <w:bottom w:val="nil"/>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In gene set</w:t>
            </w:r>
          </w:p>
        </w:tc>
        <w:tc>
          <w:tcPr>
            <w:tcW w:w="2552" w:type="dxa"/>
            <w:tcBorders>
              <w:top w:val="single" w:sz="4" w:space="0" w:color="auto"/>
              <w:bottom w:val="nil"/>
            </w:tcBorders>
          </w:tcPr>
          <w:p w:rsidR="009B0555" w:rsidRPr="0086108F" w:rsidRDefault="001F139E"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k</w:t>
            </w:r>
          </w:p>
        </w:tc>
        <w:tc>
          <w:tcPr>
            <w:tcW w:w="3294" w:type="dxa"/>
            <w:tcBorders>
              <w:top w:val="single" w:sz="4" w:space="0" w:color="auto"/>
              <w:bottom w:val="nil"/>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K-k</w:t>
            </w:r>
          </w:p>
        </w:tc>
        <w:tc>
          <w:tcPr>
            <w:tcW w:w="1445" w:type="dxa"/>
            <w:tcBorders>
              <w:top w:val="single" w:sz="4" w:space="0" w:color="auto"/>
              <w:bottom w:val="nil"/>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K</w:t>
            </w:r>
          </w:p>
        </w:tc>
      </w:tr>
      <w:tr w:rsidR="009B0555" w:rsidTr="00C11627">
        <w:tc>
          <w:tcPr>
            <w:tcW w:w="1951" w:type="dxa"/>
            <w:tcBorders>
              <w:top w:val="nil"/>
              <w:bottom w:val="single" w:sz="4" w:space="0" w:color="auto"/>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Not in gene set</w:t>
            </w:r>
          </w:p>
        </w:tc>
        <w:tc>
          <w:tcPr>
            <w:tcW w:w="2552"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-k</w:t>
            </w:r>
          </w:p>
        </w:tc>
        <w:tc>
          <w:tcPr>
            <w:tcW w:w="3294"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K</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-k)</w:t>
            </w:r>
          </w:p>
        </w:tc>
        <w:tc>
          <w:tcPr>
            <w:tcW w:w="1445" w:type="dxa"/>
            <w:tcBorders>
              <w:top w:val="nil"/>
              <w:bottom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K</w:t>
            </w:r>
          </w:p>
        </w:tc>
      </w:tr>
      <w:tr w:rsidR="009B0555" w:rsidTr="00C11627">
        <w:tc>
          <w:tcPr>
            <w:tcW w:w="1951" w:type="dxa"/>
            <w:tcBorders>
              <w:top w:val="single" w:sz="4" w:space="0" w:color="auto"/>
            </w:tcBorders>
          </w:tcPr>
          <w:p w:rsidR="009B0555" w:rsidRDefault="009B0555" w:rsidP="00C11627">
            <w:pPr>
              <w:rPr>
                <w:rFonts w:ascii="Times New Roman" w:hAnsi="Times New Roman" w:cs="Times New Roman"/>
                <w:sz w:val="24"/>
                <w:szCs w:val="24"/>
                <w:lang w:val="en-GB"/>
              </w:rPr>
            </w:pPr>
            <w:r>
              <w:rPr>
                <w:rFonts w:ascii="Times New Roman" w:hAnsi="Times New Roman" w:cs="Times New Roman"/>
                <w:sz w:val="24"/>
                <w:szCs w:val="24"/>
                <w:lang w:val="en-GB"/>
              </w:rPr>
              <w:t>Total</w:t>
            </w:r>
          </w:p>
        </w:tc>
        <w:tc>
          <w:tcPr>
            <w:tcW w:w="2552" w:type="dxa"/>
            <w:tcBorders>
              <w:top w:val="single" w:sz="4" w:space="0" w:color="auto"/>
            </w:tcBorders>
          </w:tcPr>
          <w:p w:rsidR="009B0555" w:rsidRPr="0086108F" w:rsidRDefault="001F139E"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p>
        </w:tc>
        <w:tc>
          <w:tcPr>
            <w:tcW w:w="3294" w:type="dxa"/>
            <w:tcBorders>
              <w:top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r w:rsidRPr="0086108F">
              <w:rPr>
                <w:rFonts w:ascii="Times New Roman" w:hAnsi="Times New Roman" w:cs="Times New Roman"/>
                <w:i/>
                <w:sz w:val="24"/>
                <w:szCs w:val="24"/>
                <w:lang w:val="en-GB"/>
              </w:rPr>
              <w:t>-</w:t>
            </w:r>
            <w:r>
              <w:rPr>
                <w:rFonts w:ascii="Times New Roman" w:hAnsi="Times New Roman" w:cs="Times New Roman"/>
                <w:i/>
                <w:sz w:val="24"/>
                <w:szCs w:val="24"/>
                <w:lang w:val="en-GB"/>
              </w:rPr>
              <w:t>h</w:t>
            </w:r>
          </w:p>
        </w:tc>
        <w:tc>
          <w:tcPr>
            <w:tcW w:w="1445" w:type="dxa"/>
            <w:tcBorders>
              <w:top w:val="single" w:sz="4" w:space="0" w:color="auto"/>
            </w:tcBorders>
          </w:tcPr>
          <w:p w:rsidR="009B0555" w:rsidRPr="0086108F" w:rsidRDefault="009B0555" w:rsidP="00C11627">
            <w:pPr>
              <w:jc w:val="center"/>
              <w:rPr>
                <w:rFonts w:ascii="Times New Roman" w:hAnsi="Times New Roman" w:cs="Times New Roman"/>
                <w:i/>
                <w:sz w:val="24"/>
                <w:szCs w:val="24"/>
                <w:lang w:val="en-GB"/>
              </w:rPr>
            </w:pPr>
            <w:r>
              <w:rPr>
                <w:rFonts w:ascii="Times New Roman" w:hAnsi="Times New Roman" w:cs="Times New Roman"/>
                <w:i/>
                <w:sz w:val="24"/>
                <w:szCs w:val="24"/>
                <w:lang w:val="en-GB"/>
              </w:rPr>
              <w:t>H</w:t>
            </w:r>
          </w:p>
        </w:tc>
      </w:tr>
    </w:tbl>
    <w:p w:rsidR="009B0555" w:rsidRDefault="009B0555" w:rsidP="009B0555">
      <w:pPr>
        <w:rPr>
          <w:rFonts w:ascii="Times New Roman" w:hAnsi="Times New Roman" w:cs="Times New Roman"/>
          <w:sz w:val="24"/>
          <w:szCs w:val="24"/>
          <w:lang w:val="en-GB"/>
        </w:rPr>
      </w:pPr>
    </w:p>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In the test, the null hypothesis assumes that the network and the functional gene set are independent. Based on </w:t>
      </w:r>
      <w:r w:rsidRPr="00930C78">
        <w:rPr>
          <w:rFonts w:ascii="Times New Roman" w:hAnsi="Times New Roman" w:cs="Times New Roman"/>
          <w:sz w:val="24"/>
          <w:szCs w:val="24"/>
          <w:lang w:val="en-GB"/>
        </w:rPr>
        <w:t>the hyper</w:t>
      </w:r>
      <w:r>
        <w:rPr>
          <w:rFonts w:ascii="Times New Roman" w:hAnsi="Times New Roman" w:cs="Times New Roman"/>
          <w:sz w:val="24"/>
          <w:szCs w:val="24"/>
          <w:lang w:val="en-GB"/>
        </w:rPr>
        <w:t>-</w:t>
      </w:r>
      <w:r w:rsidRPr="00930C78">
        <w:rPr>
          <w:rFonts w:ascii="Times New Roman" w:hAnsi="Times New Roman" w:cs="Times New Roman"/>
          <w:sz w:val="24"/>
          <w:szCs w:val="24"/>
          <w:lang w:val="en-GB"/>
        </w:rPr>
        <w:t>geometric distribution</w:t>
      </w:r>
      <w:r>
        <w:rPr>
          <w:rFonts w:ascii="Times New Roman" w:hAnsi="Times New Roman" w:cs="Times New Roman"/>
          <w:sz w:val="24"/>
          <w:szCs w:val="24"/>
          <w:lang w:val="en-GB"/>
        </w:rPr>
        <w:t xml:space="preserve">, the </w:t>
      </w:r>
      <w:r w:rsidRPr="00930C78">
        <w:rPr>
          <w:rFonts w:ascii="Times New Roman" w:hAnsi="Times New Roman" w:cs="Times New Roman"/>
          <w:sz w:val="24"/>
          <w:szCs w:val="24"/>
          <w:lang w:val="en-GB"/>
        </w:rPr>
        <w:t>probability</w:t>
      </w:r>
      <w:r>
        <w:rPr>
          <w:rFonts w:ascii="Times New Roman" w:hAnsi="Times New Roman" w:cs="Times New Roman"/>
          <w:sz w:val="24"/>
          <w:szCs w:val="24"/>
          <w:lang w:val="en-GB"/>
        </w:rPr>
        <w:t xml:space="preserve"> </w:t>
      </w:r>
      <w:proofErr w:type="spellStart"/>
      <w:r w:rsidRPr="0039412E">
        <w:rPr>
          <w:rFonts w:ascii="Times New Roman" w:hAnsi="Times New Roman" w:cs="Times New Roman"/>
          <w:i/>
          <w:sz w:val="24"/>
          <w:szCs w:val="24"/>
          <w:lang w:val="en-GB"/>
        </w:rPr>
        <w:t>p</w:t>
      </w:r>
      <w:r w:rsidRPr="00BD7211">
        <w:rPr>
          <w:rFonts w:ascii="Times New Roman" w:hAnsi="Times New Roman" w:cs="Times New Roman"/>
          <w:i/>
          <w:sz w:val="24"/>
          <w:szCs w:val="24"/>
          <w:vertAlign w:val="subscript"/>
          <w:lang w:val="en-GB"/>
        </w:rPr>
        <w:t>k</w:t>
      </w:r>
      <w:proofErr w:type="spellEnd"/>
      <w:r w:rsidRPr="00930C78">
        <w:rPr>
          <w:rFonts w:ascii="Times New Roman" w:hAnsi="Times New Roman" w:cs="Times New Roman"/>
          <w:sz w:val="24"/>
          <w:szCs w:val="24"/>
          <w:lang w:val="en-GB"/>
        </w:rPr>
        <w:t xml:space="preserve"> of the observed </w:t>
      </w:r>
      <w:r>
        <w:rPr>
          <w:rFonts w:ascii="Times New Roman" w:hAnsi="Times New Roman" w:cs="Times New Roman"/>
          <w:sz w:val="24"/>
          <w:szCs w:val="24"/>
          <w:lang w:val="en-GB"/>
        </w:rPr>
        <w:t xml:space="preserve">outcomes of a </w:t>
      </w:r>
      <w:r w:rsidRPr="00930C78">
        <w:rPr>
          <w:rFonts w:ascii="Times New Roman" w:hAnsi="Times New Roman" w:cs="Times New Roman"/>
          <w:sz w:val="24"/>
          <w:szCs w:val="24"/>
          <w:lang w:val="en-GB"/>
        </w:rPr>
        <w:t xml:space="preserve">2×2 table </w:t>
      </w:r>
      <w:r>
        <w:rPr>
          <w:rFonts w:ascii="Times New Roman" w:hAnsi="Times New Roman" w:cs="Times New Roman"/>
          <w:sz w:val="24"/>
          <w:szCs w:val="24"/>
          <w:lang w:val="en-GB"/>
        </w:rPr>
        <w:t>is calculated as:</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2762E1" w:rsidP="00A319FA">
            <w:pPr>
              <w:spacing w:before="120" w:after="120"/>
              <w:ind w:left="709"/>
              <w:rPr>
                <w:rFonts w:ascii="Times New Roman" w:hAnsi="Times New Roman" w:cs="Times New Roman"/>
                <w:snapToGrid w:val="0"/>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k</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K</m:t>
                              </m:r>
                            </m:e>
                          </m:mr>
                          <m:mr>
                            <m:e>
                              <m:r>
                                <w:rPr>
                                  <w:rFonts w:ascii="Cambria Math" w:hAnsi="Cambria Math" w:cs="Times New Roman"/>
                                  <w:sz w:val="24"/>
                                  <w:szCs w:val="24"/>
                                  <w:lang w:val="en-GB"/>
                                </w:rPr>
                                <m:t>k</m:t>
                              </m:r>
                            </m:e>
                          </m:mr>
                        </m:m>
                      </m:e>
                    </m:d>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H-K</m:t>
                              </m:r>
                            </m:e>
                          </m:mr>
                          <m:mr>
                            <m:e>
                              <m:r>
                                <w:rPr>
                                  <w:rFonts w:ascii="Cambria Math" w:hAnsi="Cambria Math" w:cs="Times New Roman"/>
                                  <w:sz w:val="24"/>
                                  <w:szCs w:val="24"/>
                                  <w:lang w:val="en-GB"/>
                                </w:rPr>
                                <m:t>h-k</m:t>
                              </m:r>
                            </m:e>
                          </m:mr>
                        </m:m>
                      </m:e>
                    </m:d>
                  </m:num>
                  <m:den>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m:t>
                              </m:r>
                            </m:e>
                          </m:mr>
                          <m:mr>
                            <m:e>
                              <m:r>
                                <w:rPr>
                                  <w:rFonts w:ascii="Cambria Math" w:hAnsi="Cambria Math" w:cs="Times New Roman"/>
                                  <w:sz w:val="24"/>
                                  <w:szCs w:val="24"/>
                                  <w:lang w:val="en-GB"/>
                                </w:rPr>
                                <m:t>h</m:t>
                              </m:r>
                            </m:e>
                          </m:mr>
                        </m:m>
                      </m:e>
                    </m:d>
                  </m:den>
                </m:f>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4</w:t>
            </w:r>
            <w:r w:rsidRPr="00CC7E95">
              <w:rPr>
                <w:rFonts w:ascii="Times New Roman" w:hAnsi="Times New Roman" w:cs="Times New Roman"/>
                <w:sz w:val="24"/>
                <w:szCs w:val="24"/>
              </w:rPr>
              <w:t xml:space="preserve">) </w:t>
            </w:r>
          </w:p>
        </w:tc>
      </w:tr>
    </w:tbl>
    <w:p w:rsidR="009B0555" w:rsidRDefault="009B0555" w:rsidP="009B0555">
      <w:pPr>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The totals </w:t>
      </w:r>
      <w:r w:rsidR="00B65944">
        <w:rPr>
          <w:rFonts w:ascii="Times New Roman" w:hAnsi="Times New Roman" w:cs="Times New Roman"/>
          <w:sz w:val="24"/>
          <w:szCs w:val="24"/>
          <w:lang w:val="en-GB"/>
        </w:rPr>
        <w:t>along</w:t>
      </w:r>
      <w:r>
        <w:rPr>
          <w:rFonts w:ascii="Times New Roman" w:hAnsi="Times New Roman" w:cs="Times New Roman"/>
          <w:sz w:val="24"/>
          <w:szCs w:val="24"/>
          <w:lang w:val="en-GB"/>
        </w:rPr>
        <w:t xml:space="preserve"> rows and columns, i.e. </w:t>
      </w:r>
      <w:r w:rsidRPr="00097A9C">
        <w:rPr>
          <w:rFonts w:ascii="Times New Roman" w:hAnsi="Times New Roman" w:cs="Times New Roman"/>
          <w:i/>
          <w:sz w:val="24"/>
          <w:szCs w:val="24"/>
          <w:lang w:val="en-GB"/>
        </w:rPr>
        <w:t xml:space="preserve">K, </w:t>
      </w:r>
      <w:r>
        <w:rPr>
          <w:rFonts w:ascii="Times New Roman" w:hAnsi="Times New Roman" w:cs="Times New Roman"/>
          <w:i/>
          <w:sz w:val="24"/>
          <w:szCs w:val="24"/>
          <w:lang w:val="en-GB"/>
        </w:rPr>
        <w:t>H</w:t>
      </w:r>
      <w:r w:rsidRPr="00097A9C">
        <w:rPr>
          <w:rFonts w:ascii="Times New Roman" w:hAnsi="Times New Roman" w:cs="Times New Roman"/>
          <w:i/>
          <w:sz w:val="24"/>
          <w:szCs w:val="24"/>
          <w:lang w:val="en-GB"/>
        </w:rPr>
        <w:t xml:space="preserve">-K, </w:t>
      </w:r>
      <w:r>
        <w:rPr>
          <w:rFonts w:ascii="Times New Roman" w:hAnsi="Times New Roman" w:cs="Times New Roman"/>
          <w:i/>
          <w:sz w:val="24"/>
          <w:szCs w:val="24"/>
          <w:lang w:val="en-GB"/>
        </w:rPr>
        <w:t xml:space="preserve">h </w:t>
      </w:r>
      <w:r w:rsidRPr="00E512E1">
        <w:rPr>
          <w:rFonts w:ascii="Times New Roman" w:hAnsi="Times New Roman" w:cs="Times New Roman"/>
          <w:sz w:val="24"/>
          <w:szCs w:val="24"/>
          <w:lang w:val="en-GB"/>
        </w:rPr>
        <w:t>and</w:t>
      </w:r>
      <w:r w:rsidRPr="00097A9C">
        <w:rPr>
          <w:rFonts w:ascii="Times New Roman" w:hAnsi="Times New Roman" w:cs="Times New Roman"/>
          <w:i/>
          <w:sz w:val="24"/>
          <w:szCs w:val="24"/>
          <w:lang w:val="en-GB"/>
        </w:rPr>
        <w:t xml:space="preserve"> </w:t>
      </w:r>
      <w:r>
        <w:rPr>
          <w:rFonts w:ascii="Times New Roman" w:hAnsi="Times New Roman" w:cs="Times New Roman"/>
          <w:i/>
          <w:sz w:val="24"/>
          <w:szCs w:val="24"/>
          <w:lang w:val="en-GB"/>
        </w:rPr>
        <w:t>H</w:t>
      </w:r>
      <w:r w:rsidRPr="00097A9C">
        <w:rPr>
          <w:rFonts w:ascii="Times New Roman" w:hAnsi="Times New Roman" w:cs="Times New Roman"/>
          <w:i/>
          <w:sz w:val="24"/>
          <w:szCs w:val="24"/>
          <w:lang w:val="en-GB"/>
        </w:rPr>
        <w:t>-</w:t>
      </w:r>
      <w:r>
        <w:rPr>
          <w:rFonts w:ascii="Times New Roman" w:hAnsi="Times New Roman" w:cs="Times New Roman"/>
          <w:i/>
          <w:sz w:val="24"/>
          <w:szCs w:val="24"/>
          <w:lang w:val="en-GB"/>
        </w:rPr>
        <w:t>h</w:t>
      </w:r>
      <w:r>
        <w:rPr>
          <w:rFonts w:ascii="Times New Roman" w:hAnsi="Times New Roman" w:cs="Times New Roman"/>
          <w:sz w:val="24"/>
          <w:szCs w:val="24"/>
          <w:lang w:val="en-GB"/>
        </w:rPr>
        <w:t xml:space="preserve"> in Table </w:t>
      </w:r>
      <w:r w:rsidR="002F6C00">
        <w:rPr>
          <w:rFonts w:ascii="Times New Roman" w:hAnsi="Times New Roman" w:cs="Times New Roman"/>
          <w:sz w:val="24"/>
          <w:szCs w:val="24"/>
          <w:lang w:val="en-GB"/>
        </w:rPr>
        <w:t>4</w:t>
      </w:r>
      <w:r>
        <w:rPr>
          <w:rFonts w:ascii="Times New Roman" w:hAnsi="Times New Roman" w:cs="Times New Roman"/>
          <w:sz w:val="24"/>
          <w:szCs w:val="24"/>
          <w:lang w:val="en-GB"/>
        </w:rPr>
        <w:t xml:space="preserve">, are known as </w:t>
      </w:r>
      <w:r>
        <w:rPr>
          <w:rFonts w:ascii="Times New Roman" w:hAnsi="Times New Roman" w:cs="Times New Roman"/>
          <w:sz w:val="24"/>
          <w:szCs w:val="24"/>
          <w:lang w:val="en-GB"/>
        </w:rPr>
        <w:lastRenderedPageBreak/>
        <w:t xml:space="preserve">marginal totals. With the same marginal totals, there may be some other possible combinations of the four entries in the contingency table and each combination is accompanied with a </w:t>
      </w:r>
      <w:r w:rsidRPr="00930C78">
        <w:rPr>
          <w:rFonts w:ascii="Times New Roman" w:hAnsi="Times New Roman" w:cs="Times New Roman"/>
          <w:sz w:val="24"/>
          <w:szCs w:val="24"/>
          <w:lang w:val="en-GB"/>
        </w:rPr>
        <w:t>probability</w:t>
      </w:r>
      <w:r>
        <w:rPr>
          <w:rFonts w:ascii="Times New Roman" w:hAnsi="Times New Roman" w:cs="Times New Roman"/>
          <w:sz w:val="24"/>
          <w:szCs w:val="24"/>
          <w:lang w:val="en-GB"/>
        </w:rPr>
        <w:t xml:space="preserve"> </w:t>
      </w:r>
      <w:r w:rsidRPr="0039412E">
        <w:rPr>
          <w:rFonts w:ascii="Times New Roman" w:hAnsi="Times New Roman" w:cs="Times New Roman"/>
          <w:i/>
          <w:sz w:val="24"/>
          <w:szCs w:val="24"/>
          <w:lang w:val="en-GB"/>
        </w:rPr>
        <w:t>p</w:t>
      </w:r>
      <w:r>
        <w:rPr>
          <w:rFonts w:ascii="Times New Roman" w:hAnsi="Times New Roman" w:cs="Times New Roman"/>
          <w:i/>
          <w:sz w:val="24"/>
          <w:szCs w:val="24"/>
          <w:vertAlign w:val="subscript"/>
          <w:lang w:val="en-GB"/>
        </w:rPr>
        <w:t>i</w:t>
      </w:r>
      <w:r>
        <w:rPr>
          <w:rFonts w:ascii="Times New Roman" w:hAnsi="Times New Roman" w:cs="Times New Roman"/>
          <w:sz w:val="24"/>
          <w:szCs w:val="24"/>
          <w:lang w:val="en-GB"/>
        </w:rPr>
        <w:t xml:space="preserve"> given by (1</w:t>
      </w:r>
      <w:r w:rsidR="00CD6537">
        <w:rPr>
          <w:rFonts w:ascii="Times New Roman" w:hAnsi="Times New Roman" w:cs="Times New Roman"/>
          <w:sz w:val="24"/>
          <w:szCs w:val="24"/>
          <w:lang w:val="en-GB"/>
        </w:rPr>
        <w:t>4</w:t>
      </w:r>
      <w:r>
        <w:rPr>
          <w:rFonts w:ascii="Times New Roman" w:hAnsi="Times New Roman" w:cs="Times New Roman"/>
          <w:sz w:val="24"/>
          <w:szCs w:val="24"/>
          <w:lang w:val="en-GB"/>
        </w:rPr>
        <w:t>). By fixing the marginal totals as those of the observed outcomes, t</w:t>
      </w:r>
      <w:r w:rsidRPr="0053780E">
        <w:rPr>
          <w:rFonts w:ascii="Times New Roman" w:hAnsi="Times New Roman" w:cs="Times New Roman"/>
          <w:sz w:val="24"/>
          <w:szCs w:val="24"/>
          <w:lang w:val="en-GB"/>
        </w:rPr>
        <w:t xml:space="preserve">he </w:t>
      </w:r>
      <w:r w:rsidRPr="0053780E">
        <w:rPr>
          <w:rFonts w:ascii="Times New Roman" w:hAnsi="Times New Roman" w:cs="Times New Roman"/>
          <w:i/>
          <w:sz w:val="24"/>
          <w:szCs w:val="24"/>
          <w:lang w:val="en-GB"/>
        </w:rPr>
        <w:t>p</w:t>
      </w:r>
      <w:r>
        <w:rPr>
          <w:rFonts w:ascii="Times New Roman" w:hAnsi="Times New Roman" w:cs="Times New Roman"/>
          <w:sz w:val="24"/>
          <w:szCs w:val="24"/>
          <w:lang w:val="en-GB"/>
        </w:rPr>
        <w:t>-</w:t>
      </w:r>
      <w:r w:rsidRPr="0053780E">
        <w:rPr>
          <w:rFonts w:ascii="Times New Roman" w:hAnsi="Times New Roman" w:cs="Times New Roman"/>
          <w:sz w:val="24"/>
          <w:szCs w:val="24"/>
          <w:lang w:val="en-GB"/>
        </w:rPr>
        <w:t xml:space="preserve">value </w:t>
      </w:r>
      <w:r>
        <w:rPr>
          <w:rFonts w:ascii="Times New Roman" w:hAnsi="Times New Roman" w:cs="Times New Roman"/>
          <w:sz w:val="24"/>
          <w:szCs w:val="24"/>
          <w:lang w:val="en-GB"/>
        </w:rPr>
        <w:t>for testing the null hypothesis wa</w:t>
      </w:r>
      <w:r w:rsidRPr="0053780E">
        <w:rPr>
          <w:rFonts w:ascii="Times New Roman" w:hAnsi="Times New Roman" w:cs="Times New Roman"/>
          <w:sz w:val="24"/>
          <w:szCs w:val="24"/>
          <w:lang w:val="en-GB"/>
        </w:rPr>
        <w:t xml:space="preserve">s </w:t>
      </w:r>
      <w:r>
        <w:rPr>
          <w:rFonts w:ascii="Times New Roman" w:hAnsi="Times New Roman" w:cs="Times New Roman"/>
          <w:sz w:val="24"/>
          <w:szCs w:val="24"/>
          <w:lang w:val="en-GB"/>
        </w:rPr>
        <w:t>calculated</w:t>
      </w:r>
      <w:r w:rsidRPr="0053780E">
        <w:rPr>
          <w:rFonts w:ascii="Times New Roman" w:hAnsi="Times New Roman" w:cs="Times New Roman"/>
          <w:sz w:val="24"/>
          <w:szCs w:val="24"/>
          <w:lang w:val="en-GB"/>
        </w:rPr>
        <w:t xml:space="preserve"> by</w:t>
      </w:r>
      <w:r>
        <w:rPr>
          <w:rFonts w:ascii="Times New Roman" w:hAnsi="Times New Roman" w:cs="Times New Roman"/>
          <w:sz w:val="24"/>
          <w:szCs w:val="24"/>
          <w:lang w:val="en-GB"/>
        </w:rPr>
        <w:t xml:space="preserve"> </w:t>
      </w:r>
      <w:r w:rsidRPr="0053780E">
        <w:rPr>
          <w:rFonts w:ascii="Times New Roman" w:hAnsi="Times New Roman" w:cs="Times New Roman"/>
          <w:sz w:val="24"/>
          <w:szCs w:val="24"/>
          <w:lang w:val="en-GB"/>
        </w:rPr>
        <w:t>sum</w:t>
      </w:r>
      <w:r>
        <w:rPr>
          <w:rFonts w:ascii="Times New Roman" w:hAnsi="Times New Roman" w:cs="Times New Roman"/>
          <w:sz w:val="24"/>
          <w:szCs w:val="24"/>
          <w:lang w:val="en-GB"/>
        </w:rPr>
        <w:t>ming</w:t>
      </w:r>
      <w:r w:rsidRPr="0053780E">
        <w:rPr>
          <w:rFonts w:ascii="Times New Roman" w:hAnsi="Times New Roman" w:cs="Times New Roman"/>
          <w:sz w:val="24"/>
          <w:szCs w:val="24"/>
          <w:lang w:val="en-GB"/>
        </w:rPr>
        <w:t xml:space="preserve"> the probabilities of </w:t>
      </w:r>
      <w:r>
        <w:rPr>
          <w:rFonts w:ascii="Times New Roman" w:hAnsi="Times New Roman" w:cs="Times New Roman"/>
          <w:sz w:val="24"/>
          <w:szCs w:val="24"/>
          <w:lang w:val="en-GB"/>
        </w:rPr>
        <w:t xml:space="preserve">combinations, </w:t>
      </w:r>
      <w:r w:rsidRPr="00DD6073">
        <w:rPr>
          <w:rFonts w:ascii="Times New Roman" w:hAnsi="Times New Roman" w:cs="Times New Roman"/>
          <w:i/>
          <w:sz w:val="24"/>
          <w:szCs w:val="24"/>
          <w:lang w:val="en-GB"/>
        </w:rPr>
        <w:t>p</w:t>
      </w:r>
      <w:r w:rsidRPr="00DD6073">
        <w:rPr>
          <w:rFonts w:ascii="Times New Roman" w:hAnsi="Times New Roman" w:cs="Times New Roman"/>
          <w:i/>
          <w:sz w:val="24"/>
          <w:szCs w:val="24"/>
          <w:vertAlign w:val="subscript"/>
          <w:lang w:val="en-GB"/>
        </w:rPr>
        <w:t>i</w:t>
      </w:r>
      <w:r>
        <w:rPr>
          <w:rFonts w:ascii="Times New Roman" w:hAnsi="Times New Roman" w:cs="Times New Roman"/>
          <w:sz w:val="24"/>
          <w:szCs w:val="24"/>
          <w:lang w:val="en-GB"/>
        </w:rPr>
        <w:t xml:space="preserve">’s, that are </w:t>
      </w:r>
      <w:r w:rsidRPr="00010FEA">
        <w:rPr>
          <w:rFonts w:ascii="Times New Roman" w:hAnsi="Times New Roman" w:cs="Times New Roman"/>
          <w:sz w:val="24"/>
          <w:szCs w:val="24"/>
          <w:lang w:val="en-GB"/>
        </w:rPr>
        <w:t>less than or equal to</w:t>
      </w:r>
      <w:r>
        <w:rPr>
          <w:rFonts w:ascii="Times New Roman" w:hAnsi="Times New Roman" w:cs="Times New Roman"/>
          <w:sz w:val="24"/>
          <w:szCs w:val="24"/>
          <w:lang w:val="en-GB"/>
        </w:rPr>
        <w:t xml:space="preserve"> the probability </w:t>
      </w:r>
      <w:proofErr w:type="spellStart"/>
      <w:r w:rsidRPr="0039412E">
        <w:rPr>
          <w:rFonts w:ascii="Times New Roman" w:hAnsi="Times New Roman" w:cs="Times New Roman"/>
          <w:i/>
          <w:sz w:val="24"/>
          <w:szCs w:val="24"/>
          <w:lang w:val="en-GB"/>
        </w:rPr>
        <w:t>p</w:t>
      </w:r>
      <w:r w:rsidRPr="00BD7211">
        <w:rPr>
          <w:rFonts w:ascii="Times New Roman" w:hAnsi="Times New Roman" w:cs="Times New Roman"/>
          <w:i/>
          <w:sz w:val="24"/>
          <w:szCs w:val="24"/>
          <w:vertAlign w:val="subscript"/>
          <w:lang w:val="en-GB"/>
        </w:rPr>
        <w:t>k</w:t>
      </w:r>
      <w:proofErr w:type="spellEnd"/>
      <w:r>
        <w:rPr>
          <w:rFonts w:ascii="Times New Roman" w:hAnsi="Times New Roman" w:cs="Times New Roman"/>
          <w:sz w:val="24"/>
          <w:szCs w:val="24"/>
          <w:lang w:val="en-GB"/>
        </w:rPr>
        <w:t xml:space="preserve"> of the observed outcomes [</w:t>
      </w:r>
      <w:r w:rsidR="00AB2C8D">
        <w:rPr>
          <w:rFonts w:ascii="Times New Roman" w:hAnsi="Times New Roman" w:cs="Times New Roman"/>
          <w:sz w:val="24"/>
          <w:szCs w:val="24"/>
          <w:lang w:val="en-GB"/>
        </w:rPr>
        <w:t>44-46</w:t>
      </w:r>
      <w:r>
        <w:rPr>
          <w:rFonts w:ascii="Times New Roman" w:hAnsi="Times New Roman" w:cs="Times New Roman"/>
          <w:sz w:val="24"/>
          <w:szCs w:val="24"/>
          <w:lang w:val="en-GB"/>
        </w:rPr>
        <w:t xml:space="preserve">]. The formula for </w:t>
      </w:r>
      <w:r w:rsidRPr="00DF1B80">
        <w:rPr>
          <w:rFonts w:ascii="Times New Roman" w:hAnsi="Times New Roman" w:cs="Times New Roman"/>
          <w:i/>
          <w:sz w:val="24"/>
          <w:szCs w:val="24"/>
          <w:lang w:val="en-GB"/>
        </w:rPr>
        <w:t>p</w:t>
      </w:r>
      <w:r>
        <w:rPr>
          <w:rFonts w:ascii="Times New Roman" w:hAnsi="Times New Roman" w:cs="Times New Roman"/>
          <w:sz w:val="24"/>
          <w:szCs w:val="24"/>
          <w:lang w:val="en-GB"/>
        </w:rPr>
        <w:t>-value is defined by (1</w:t>
      </w:r>
      <w:r w:rsidR="00CD6537">
        <w:rPr>
          <w:rFonts w:ascii="Times New Roman" w:hAnsi="Times New Roman" w:cs="Times New Roman"/>
          <w:sz w:val="24"/>
          <w:szCs w:val="24"/>
          <w:lang w:val="en-GB"/>
        </w:rPr>
        <w:t>5</w:t>
      </w:r>
      <w:r>
        <w:rPr>
          <w:rFonts w:ascii="Times New Roman" w:hAnsi="Times New Roman" w:cs="Times New Roman"/>
          <w:sz w:val="24"/>
          <w:szCs w:val="24"/>
          <w:lang w:val="en-GB"/>
        </w:rPr>
        <w:t>).</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FF54F9" w:rsidP="00FF54F9">
            <w:pPr>
              <w:spacing w:before="120" w:after="120"/>
              <w:ind w:left="709"/>
              <w:rPr>
                <w:rFonts w:ascii="Times New Roman" w:hAnsi="Times New Roman" w:cs="Times New Roman"/>
                <w:snapToGrid w:val="0"/>
                <w:sz w:val="24"/>
                <w:szCs w:val="24"/>
              </w:rPr>
            </w:pPr>
            <m:oMathPara>
              <m:oMath>
                <m:r>
                  <w:rPr>
                    <w:rFonts w:ascii="Cambria Math" w:hAnsi="Cambria Math" w:cs="Times New Roman"/>
                    <w:sz w:val="24"/>
                    <w:szCs w:val="24"/>
                    <w:lang w:val="en-GB"/>
                  </w:rPr>
                  <m:t>p=</m:t>
                </m:r>
                <m:nary>
                  <m:naryPr>
                    <m:chr m:val="∑"/>
                    <m:limLoc m:val="undOvr"/>
                    <m:supHide m:val="1"/>
                    <m:ctrlPr>
                      <w:rPr>
                        <w:rFonts w:ascii="Cambria Math" w:hAnsi="Cambria Math" w:cs="Times New Roman"/>
                        <w:i/>
                        <w:sz w:val="24"/>
                        <w:szCs w:val="24"/>
                        <w:lang w:val="en-GB"/>
                      </w:rPr>
                    </m:ctrlPr>
                  </m:naryPr>
                  <m:sub>
                    <m:r>
                      <w:rPr>
                        <w:rFonts w:ascii="Cambria Math" w:hAnsi="Cambria Math" w:cs="Times New Roman"/>
                        <w:sz w:val="24"/>
                        <w:szCs w:val="24"/>
                        <w:lang w:val="en-GB"/>
                      </w:rPr>
                      <m:t>i=0,…,H</m:t>
                    </m:r>
                  </m:sub>
                  <m:sup/>
                  <m:e>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e>
                </m:nary>
                <m:r>
                  <w:rPr>
                    <w:rFonts w:ascii="Cambria Math" w:hAnsi="Cambria Math" w:cs="Times New Roman"/>
                    <w:sz w:val="24"/>
                    <w:szCs w:val="24"/>
                    <w:lang w:val="en-GB"/>
                  </w:rPr>
                  <m:t xml:space="preserve"> where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K</m:t>
                              </m:r>
                            </m:e>
                          </m:mr>
                          <m:mr>
                            <m:e>
                              <m:r>
                                <w:rPr>
                                  <w:rFonts w:ascii="Cambria Math" w:hAnsi="Cambria Math" w:cs="Times New Roman"/>
                                  <w:sz w:val="24"/>
                                  <w:szCs w:val="24"/>
                                  <w:lang w:val="en-GB"/>
                                </w:rPr>
                                <m:t>i</m:t>
                              </m:r>
                            </m:e>
                          </m:mr>
                        </m:m>
                      </m:e>
                    </m:d>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H-K</m:t>
                              </m:r>
                            </m:e>
                          </m:mr>
                          <m:mr>
                            <m:e>
                              <m:r>
                                <w:rPr>
                                  <w:rFonts w:ascii="Cambria Math" w:hAnsi="Cambria Math" w:cs="Times New Roman"/>
                                  <w:sz w:val="24"/>
                                  <w:szCs w:val="24"/>
                                  <w:lang w:val="en-GB"/>
                                </w:rPr>
                                <m:t>h-i</m:t>
                              </m:r>
                            </m:e>
                          </m:mr>
                        </m:m>
                      </m:e>
                    </m:d>
                  </m:num>
                  <m:den>
                    <m:d>
                      <m:dPr>
                        <m:ctrlPr>
                          <w:rPr>
                            <w:rFonts w:ascii="Cambria Math" w:hAnsi="Cambria Math" w:cs="Times New Roman"/>
                            <w:i/>
                            <w:sz w:val="24"/>
                            <w:szCs w:val="24"/>
                            <w:lang w:val="en-GB"/>
                          </w:rPr>
                        </m:ctrlPr>
                      </m:dPr>
                      <m:e>
                        <m:m>
                          <m:mPr>
                            <m:mcs>
                              <m:mc>
                                <m:mcPr>
                                  <m:count m:val="1"/>
                                  <m:mcJc m:val="center"/>
                                </m:mcPr>
                              </m:mc>
                            </m:mcs>
                            <m:ctrlPr>
                              <w:rPr>
                                <w:rFonts w:ascii="Cambria Math" w:hAnsi="Cambria Math" w:cs="Times New Roman"/>
                                <w:i/>
                                <w:sz w:val="24"/>
                                <w:szCs w:val="24"/>
                                <w:lang w:val="en-GB"/>
                              </w:rPr>
                            </m:ctrlPr>
                          </m:mPr>
                          <m:mr>
                            <m:e>
                              <m:r>
                                <w:rPr>
                                  <w:rFonts w:ascii="Cambria Math" w:hAnsi="Cambria Math" w:cs="Times New Roman"/>
                                  <w:sz w:val="24"/>
                                  <w:szCs w:val="24"/>
                                  <w:lang w:val="en-GB"/>
                                </w:rPr>
                                <m:t>H</m:t>
                              </m:r>
                            </m:e>
                          </m:mr>
                          <m:mr>
                            <m:e>
                              <m:r>
                                <w:rPr>
                                  <w:rFonts w:ascii="Cambria Math" w:hAnsi="Cambria Math" w:cs="Times New Roman"/>
                                  <w:sz w:val="24"/>
                                  <w:szCs w:val="24"/>
                                  <w:lang w:val="en-GB"/>
                                </w:rPr>
                                <m:t>h</m:t>
                              </m:r>
                            </m:e>
                          </m:mr>
                        </m:m>
                      </m:e>
                    </m:d>
                  </m:den>
                </m:f>
                <m:r>
                  <w:rPr>
                    <w:rFonts w:ascii="Cambria Math" w:hAnsi="Cambria Math" w:cs="Times New Roman"/>
                    <w:sz w:val="24"/>
                    <w:szCs w:val="24"/>
                    <w:lang w:val="en-GB"/>
                  </w:rPr>
                  <m:t xml:space="preserve"> and </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i</m:t>
                    </m:r>
                  </m:sub>
                </m:sSub>
                <m:r>
                  <w:rPr>
                    <w:rFonts w:ascii="Cambria Math" w:hAnsi="Cambria Math" w:cs="Times New Roman"/>
                    <w:sz w:val="24"/>
                    <w:szCs w:val="24"/>
                    <w:lang w:val="en-GB"/>
                  </w:rPr>
                  <m:t>≤</m:t>
                </m:r>
                <m:sSub>
                  <m:sSubPr>
                    <m:ctrlPr>
                      <w:rPr>
                        <w:rFonts w:ascii="Cambria Math" w:hAnsi="Cambria Math" w:cs="Times New Roman"/>
                        <w:i/>
                        <w:sz w:val="24"/>
                        <w:szCs w:val="24"/>
                        <w:lang w:val="en-GB"/>
                      </w:rPr>
                    </m:ctrlPr>
                  </m:sSubPr>
                  <m:e>
                    <m:r>
                      <w:rPr>
                        <w:rFonts w:ascii="Cambria Math" w:hAnsi="Cambria Math" w:cs="Times New Roman"/>
                        <w:sz w:val="24"/>
                        <w:szCs w:val="24"/>
                        <w:lang w:val="en-GB"/>
                      </w:rPr>
                      <m:t>p</m:t>
                    </m:r>
                  </m:e>
                  <m:sub>
                    <m:r>
                      <w:rPr>
                        <w:rFonts w:ascii="Cambria Math" w:hAnsi="Cambria Math" w:cs="Times New Roman"/>
                        <w:sz w:val="24"/>
                        <w:szCs w:val="24"/>
                        <w:lang w:val="en-GB"/>
                      </w:rPr>
                      <m:t>k</m:t>
                    </m:r>
                  </m:sub>
                </m:sSub>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5</w:t>
            </w:r>
            <w:r w:rsidRPr="00CC7E95">
              <w:rPr>
                <w:rFonts w:ascii="Times New Roman" w:hAnsi="Times New Roman" w:cs="Times New Roman"/>
                <w:sz w:val="24"/>
                <w:szCs w:val="24"/>
              </w:rPr>
              <w:t xml:space="preserve">) </w:t>
            </w:r>
          </w:p>
        </w:tc>
      </w:tr>
    </w:tbl>
    <w:p w:rsidR="009B0555" w:rsidRDefault="009B0555" w:rsidP="009B0555">
      <w:pPr>
        <w:ind w:firstLine="270"/>
        <w:rPr>
          <w:rFonts w:ascii="Times New Roman" w:hAnsi="Times New Roman" w:cs="Times New Roman"/>
          <w:sz w:val="24"/>
          <w:szCs w:val="24"/>
          <w:lang w:val="en-GB"/>
        </w:rPr>
      </w:pPr>
      <w:r w:rsidRPr="00AD0D99">
        <w:rPr>
          <w:rFonts w:ascii="Times New Roman" w:hAnsi="Times New Roman" w:cs="Times New Roman"/>
          <w:sz w:val="24"/>
          <w:szCs w:val="24"/>
          <w:lang w:val="en-GB"/>
        </w:rPr>
        <w:t xml:space="preserve">The </w:t>
      </w:r>
      <w:r w:rsidRPr="002B277A">
        <w:rPr>
          <w:rFonts w:ascii="Times New Roman" w:hAnsi="Times New Roman" w:cs="Times New Roman"/>
          <w:i/>
          <w:sz w:val="24"/>
          <w:szCs w:val="24"/>
          <w:lang w:val="en-GB"/>
        </w:rPr>
        <w:t>p</w:t>
      </w:r>
      <w:r w:rsidRPr="00AD0D99">
        <w:rPr>
          <w:rFonts w:ascii="Times New Roman" w:hAnsi="Times New Roman" w:cs="Times New Roman"/>
          <w:sz w:val="24"/>
          <w:szCs w:val="24"/>
          <w:lang w:val="en-GB"/>
        </w:rPr>
        <w:t xml:space="preserve">-values </w:t>
      </w:r>
      <w:r w:rsidR="00E012B6">
        <w:rPr>
          <w:rFonts w:ascii="Times New Roman" w:hAnsi="Times New Roman" w:cs="Times New Roman"/>
          <w:sz w:val="24"/>
          <w:szCs w:val="24"/>
          <w:lang w:val="en-GB"/>
        </w:rPr>
        <w:t>were computed for all possible mappings between</w:t>
      </w:r>
      <w:r>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the five</w:t>
      </w:r>
      <w:r>
        <w:rPr>
          <w:rFonts w:ascii="Times New Roman" w:hAnsi="Times New Roman" w:cs="Times New Roman"/>
          <w:sz w:val="24"/>
          <w:szCs w:val="24"/>
          <w:lang w:val="en-GB"/>
        </w:rPr>
        <w:t xml:space="preserve"> identified networks and </w:t>
      </w:r>
      <w:r w:rsidR="00E012B6">
        <w:rPr>
          <w:rFonts w:ascii="Times New Roman" w:hAnsi="Times New Roman" w:cs="Times New Roman"/>
          <w:sz w:val="24"/>
          <w:szCs w:val="24"/>
          <w:lang w:val="en-GB"/>
        </w:rPr>
        <w:t xml:space="preserve">the </w:t>
      </w:r>
      <w:r>
        <w:rPr>
          <w:rFonts w:ascii="Times New Roman" w:hAnsi="Times New Roman" w:cs="Times New Roman"/>
          <w:sz w:val="24"/>
          <w:szCs w:val="24"/>
          <w:lang w:val="en-GB"/>
        </w:rPr>
        <w:t xml:space="preserve">functional gene sets. Functional gene sets without any gene pair </w:t>
      </w:r>
      <w:r w:rsidR="00E012B6">
        <w:rPr>
          <w:rFonts w:ascii="Times New Roman" w:hAnsi="Times New Roman" w:cs="Times New Roman"/>
          <w:sz w:val="24"/>
          <w:szCs w:val="24"/>
          <w:lang w:val="en-GB"/>
        </w:rPr>
        <w:t>found in</w:t>
      </w:r>
      <w:r>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the identified</w:t>
      </w:r>
      <w:r>
        <w:rPr>
          <w:rFonts w:ascii="Times New Roman" w:hAnsi="Times New Roman" w:cs="Times New Roman"/>
          <w:sz w:val="24"/>
          <w:szCs w:val="24"/>
          <w:lang w:val="en-GB"/>
        </w:rPr>
        <w:t xml:space="preserve"> networks (i.e. </w:t>
      </w:r>
      <w:r>
        <w:rPr>
          <w:rFonts w:ascii="Times New Roman" w:hAnsi="Times New Roman" w:cs="Times New Roman"/>
          <w:i/>
          <w:sz w:val="24"/>
          <w:szCs w:val="24"/>
          <w:lang w:val="en-GB"/>
        </w:rPr>
        <w:t>k</w:t>
      </w:r>
      <w:r>
        <w:rPr>
          <w:rFonts w:ascii="Times New Roman" w:hAnsi="Times New Roman" w:cs="Times New Roman"/>
          <w:sz w:val="24"/>
          <w:szCs w:val="24"/>
          <w:lang w:val="en-GB"/>
        </w:rPr>
        <w:t>=0) were excluded for the test because of lack of information for evaluating their association</w:t>
      </w:r>
      <w:r w:rsidR="00E012B6">
        <w:rPr>
          <w:rFonts w:ascii="Times New Roman" w:hAnsi="Times New Roman" w:cs="Times New Roman"/>
          <w:sz w:val="24"/>
          <w:szCs w:val="24"/>
          <w:lang w:val="en-GB"/>
        </w:rPr>
        <w:t>s</w:t>
      </w:r>
      <w:r>
        <w:rPr>
          <w:rFonts w:ascii="Times New Roman" w:hAnsi="Times New Roman" w:cs="Times New Roman"/>
          <w:sz w:val="24"/>
          <w:szCs w:val="24"/>
          <w:lang w:val="en-GB"/>
        </w:rPr>
        <w:t xml:space="preserve"> with the networks. </w:t>
      </w:r>
      <w:r w:rsidRPr="00AD0D99">
        <w:rPr>
          <w:rFonts w:ascii="Times New Roman" w:hAnsi="Times New Roman" w:cs="Times New Roman"/>
          <w:sz w:val="24"/>
          <w:szCs w:val="24"/>
          <w:lang w:val="en-GB"/>
        </w:rPr>
        <w:t xml:space="preserve">The </w:t>
      </w:r>
      <w:r>
        <w:rPr>
          <w:rFonts w:ascii="Times New Roman" w:hAnsi="Times New Roman" w:cs="Times New Roman"/>
          <w:sz w:val="24"/>
          <w:szCs w:val="24"/>
          <w:lang w:val="en-GB"/>
        </w:rPr>
        <w:t xml:space="preserve">computed </w:t>
      </w:r>
      <w:r w:rsidRPr="002B277A">
        <w:rPr>
          <w:rFonts w:ascii="Times New Roman" w:hAnsi="Times New Roman" w:cs="Times New Roman"/>
          <w:i/>
          <w:sz w:val="24"/>
          <w:szCs w:val="24"/>
          <w:lang w:val="en-GB"/>
        </w:rPr>
        <w:t>p</w:t>
      </w:r>
      <w:r w:rsidRPr="00AD0D99">
        <w:rPr>
          <w:rFonts w:ascii="Times New Roman" w:hAnsi="Times New Roman" w:cs="Times New Roman"/>
          <w:sz w:val="24"/>
          <w:szCs w:val="24"/>
          <w:lang w:val="en-GB"/>
        </w:rPr>
        <w:t xml:space="preserve">-values </w:t>
      </w:r>
      <w:r>
        <w:rPr>
          <w:rFonts w:ascii="Times New Roman" w:hAnsi="Times New Roman" w:cs="Times New Roman"/>
          <w:sz w:val="24"/>
          <w:szCs w:val="24"/>
          <w:lang w:val="en-GB"/>
        </w:rPr>
        <w:t xml:space="preserve">were then </w:t>
      </w:r>
      <w:r w:rsidRPr="00AD0D99">
        <w:rPr>
          <w:rFonts w:ascii="Times New Roman" w:hAnsi="Times New Roman" w:cs="Times New Roman"/>
          <w:sz w:val="24"/>
          <w:szCs w:val="24"/>
          <w:lang w:val="en-GB"/>
        </w:rPr>
        <w:t xml:space="preserve">adjusted for multiple testing using the </w:t>
      </w:r>
      <w:proofErr w:type="spellStart"/>
      <w:r w:rsidRPr="00A74598">
        <w:rPr>
          <w:rFonts w:ascii="Times New Roman" w:hAnsi="Times New Roman" w:cs="Times New Roman"/>
          <w:sz w:val="24"/>
          <w:szCs w:val="24"/>
          <w:lang w:val="en-GB"/>
        </w:rPr>
        <w:t>Benjamini</w:t>
      </w:r>
      <w:proofErr w:type="spellEnd"/>
      <w:r w:rsidRPr="00A74598">
        <w:rPr>
          <w:rFonts w:ascii="Times New Roman" w:hAnsi="Times New Roman" w:cs="Times New Roman"/>
          <w:sz w:val="24"/>
          <w:szCs w:val="24"/>
          <w:lang w:val="en-GB"/>
        </w:rPr>
        <w:t xml:space="preserve"> and Hochberg</w:t>
      </w:r>
      <w:r>
        <w:rPr>
          <w:rFonts w:ascii="Times New Roman" w:hAnsi="Times New Roman" w:cs="Times New Roman"/>
          <w:sz w:val="24"/>
          <w:szCs w:val="24"/>
          <w:lang w:val="en-GB"/>
        </w:rPr>
        <w:t>’s</w:t>
      </w:r>
      <w:r w:rsidRPr="00AD0D99">
        <w:rPr>
          <w:rFonts w:ascii="Times New Roman" w:hAnsi="Times New Roman" w:cs="Times New Roman"/>
          <w:sz w:val="24"/>
          <w:szCs w:val="24"/>
          <w:lang w:val="en-GB"/>
        </w:rPr>
        <w:t xml:space="preserve"> </w:t>
      </w:r>
      <w:r>
        <w:rPr>
          <w:rFonts w:ascii="Times New Roman" w:hAnsi="Times New Roman" w:cs="Times New Roman"/>
          <w:sz w:val="24"/>
          <w:szCs w:val="24"/>
          <w:lang w:val="en-GB"/>
        </w:rPr>
        <w:t>method</w:t>
      </w:r>
      <w:r w:rsidRPr="00AD0D99">
        <w:rPr>
          <w:rFonts w:ascii="Times New Roman" w:hAnsi="Times New Roman" w:cs="Times New Roman"/>
          <w:sz w:val="24"/>
          <w:szCs w:val="24"/>
          <w:lang w:val="en-GB"/>
        </w:rPr>
        <w:t xml:space="preserve"> </w:t>
      </w:r>
      <w:r w:rsidR="00AB2C8D">
        <w:rPr>
          <w:rFonts w:ascii="Times New Roman" w:hAnsi="Times New Roman" w:cs="Times New Roman"/>
          <w:sz w:val="24"/>
          <w:szCs w:val="24"/>
          <w:lang w:val="en-GB"/>
        </w:rPr>
        <w:t>[</w:t>
      </w:r>
      <w:r w:rsidR="00E15BF9">
        <w:rPr>
          <w:rFonts w:ascii="Times New Roman" w:hAnsi="Times New Roman" w:cs="Times New Roman"/>
          <w:sz w:val="24"/>
          <w:szCs w:val="24"/>
          <w:lang w:val="en-GB"/>
        </w:rPr>
        <w:t>10</w:t>
      </w:r>
      <w:r w:rsidR="00AB2C8D">
        <w:rPr>
          <w:rFonts w:ascii="Times New Roman" w:hAnsi="Times New Roman" w:cs="Times New Roman"/>
          <w:sz w:val="24"/>
          <w:szCs w:val="24"/>
          <w:lang w:val="en-GB"/>
        </w:rPr>
        <w:t>]</w:t>
      </w:r>
      <w:r>
        <w:rPr>
          <w:rFonts w:ascii="Times New Roman" w:hAnsi="Times New Roman" w:cs="Times New Roman"/>
          <w:sz w:val="24"/>
          <w:szCs w:val="24"/>
          <w:lang w:val="en-GB"/>
        </w:rPr>
        <w:t xml:space="preserve"> and the </w:t>
      </w:r>
      <w:proofErr w:type="spellStart"/>
      <w:r>
        <w:rPr>
          <w:rFonts w:ascii="Times New Roman" w:hAnsi="Times New Roman" w:cs="Times New Roman"/>
          <w:sz w:val="24"/>
          <w:szCs w:val="24"/>
          <w:lang w:val="en-GB"/>
        </w:rPr>
        <w:t>Bonferroni</w:t>
      </w:r>
      <w:proofErr w:type="spellEnd"/>
      <w:r>
        <w:rPr>
          <w:rFonts w:ascii="Times New Roman" w:hAnsi="Times New Roman" w:cs="Times New Roman"/>
          <w:sz w:val="24"/>
          <w:szCs w:val="24"/>
          <w:lang w:val="en-GB"/>
        </w:rPr>
        <w:t xml:space="preserve"> correction </w:t>
      </w:r>
      <w:r w:rsidR="00AB2C8D">
        <w:rPr>
          <w:rFonts w:ascii="Times New Roman" w:hAnsi="Times New Roman" w:cs="Times New Roman"/>
          <w:sz w:val="24"/>
          <w:szCs w:val="24"/>
          <w:lang w:val="en-GB"/>
        </w:rPr>
        <w:t>[4</w:t>
      </w:r>
      <w:r w:rsidR="00E15BF9">
        <w:rPr>
          <w:rFonts w:ascii="Times New Roman" w:hAnsi="Times New Roman" w:cs="Times New Roman"/>
          <w:sz w:val="24"/>
          <w:szCs w:val="24"/>
          <w:lang w:val="en-GB"/>
        </w:rPr>
        <w:t>7</w:t>
      </w:r>
      <w:r w:rsidR="00AB2C8D">
        <w:rPr>
          <w:rFonts w:ascii="Times New Roman" w:hAnsi="Times New Roman" w:cs="Times New Roman"/>
          <w:sz w:val="24"/>
          <w:szCs w:val="24"/>
          <w:lang w:val="en-GB"/>
        </w:rPr>
        <w:t>]</w:t>
      </w:r>
      <w:r w:rsidRPr="00AD0D99">
        <w:rPr>
          <w:rFonts w:ascii="Times New Roman" w:hAnsi="Times New Roman" w:cs="Times New Roman"/>
          <w:sz w:val="24"/>
          <w:szCs w:val="24"/>
          <w:lang w:val="en-GB"/>
        </w:rPr>
        <w:t>.</w:t>
      </w:r>
      <w:r>
        <w:rPr>
          <w:rFonts w:ascii="Times New Roman" w:hAnsi="Times New Roman" w:cs="Times New Roman"/>
          <w:sz w:val="24"/>
          <w:szCs w:val="24"/>
          <w:lang w:val="en-GB"/>
        </w:rPr>
        <w:t xml:space="preserve"> T</w:t>
      </w:r>
      <w:r w:rsidRPr="00BA65E6">
        <w:rPr>
          <w:rFonts w:ascii="Times New Roman" w:hAnsi="Times New Roman" w:cs="Times New Roman"/>
          <w:sz w:val="24"/>
          <w:szCs w:val="24"/>
          <w:lang w:val="en-GB"/>
        </w:rPr>
        <w:t xml:space="preserve">he adjustment </w:t>
      </w:r>
      <w:r>
        <w:rPr>
          <w:rFonts w:ascii="Times New Roman" w:hAnsi="Times New Roman" w:cs="Times New Roman"/>
          <w:sz w:val="24"/>
          <w:szCs w:val="24"/>
          <w:lang w:val="en-GB"/>
        </w:rPr>
        <w:t>wa</w:t>
      </w:r>
      <w:r w:rsidRPr="00BA65E6">
        <w:rPr>
          <w:rFonts w:ascii="Times New Roman" w:hAnsi="Times New Roman" w:cs="Times New Roman"/>
          <w:sz w:val="24"/>
          <w:szCs w:val="24"/>
          <w:lang w:val="en-GB"/>
        </w:rPr>
        <w:t xml:space="preserve">s performed </w:t>
      </w:r>
      <w:r>
        <w:rPr>
          <w:rFonts w:ascii="Times New Roman" w:hAnsi="Times New Roman" w:cs="Times New Roman"/>
          <w:sz w:val="24"/>
          <w:szCs w:val="24"/>
          <w:lang w:val="en-GB"/>
        </w:rPr>
        <w:t xml:space="preserve">independently </w:t>
      </w:r>
      <w:r w:rsidRPr="00BA65E6">
        <w:rPr>
          <w:rFonts w:ascii="Times New Roman" w:hAnsi="Times New Roman" w:cs="Times New Roman"/>
          <w:sz w:val="24"/>
          <w:szCs w:val="24"/>
          <w:lang w:val="en-GB"/>
        </w:rPr>
        <w:t>for different</w:t>
      </w:r>
      <w:r>
        <w:rPr>
          <w:rFonts w:ascii="Times New Roman" w:hAnsi="Times New Roman" w:cs="Times New Roman"/>
          <w:sz w:val="24"/>
          <w:szCs w:val="24"/>
          <w:lang w:val="en-GB"/>
        </w:rPr>
        <w:t xml:space="preserve"> networks and different gene set collections.</w:t>
      </w:r>
    </w:p>
    <w:p w:rsidR="009B0555" w:rsidRDefault="009B0555" w:rsidP="009B0555">
      <w:pPr>
        <w:rPr>
          <w:rFonts w:ascii="Times New Roman" w:hAnsi="Times New Roman" w:cs="Times New Roman"/>
          <w:sz w:val="24"/>
          <w:szCs w:val="24"/>
          <w:lang w:val="en-GB"/>
        </w:rPr>
      </w:pPr>
    </w:p>
    <w:p w:rsidR="009B0555" w:rsidRDefault="009B0555" w:rsidP="009B0555">
      <w:pPr>
        <w:widowControl/>
        <w:ind w:firstLine="420"/>
        <w:rPr>
          <w:rFonts w:ascii="Times New Roman" w:hAnsi="Times New Roman" w:cs="Times New Roman"/>
          <w:sz w:val="24"/>
          <w:szCs w:val="24"/>
          <w:lang w:val="en-GB"/>
        </w:rPr>
      </w:pPr>
      <w:r>
        <w:rPr>
          <w:rFonts w:ascii="Times New Roman" w:hAnsi="Times New Roman" w:cs="Times New Roman"/>
          <w:sz w:val="24"/>
          <w:szCs w:val="24"/>
          <w:lang w:val="en-GB"/>
        </w:rPr>
        <w:t xml:space="preserve">The Fisher’s exact test </w:t>
      </w:r>
      <w:r w:rsidR="00E012B6">
        <w:rPr>
          <w:rFonts w:ascii="Times New Roman" w:hAnsi="Times New Roman" w:cs="Times New Roman"/>
          <w:sz w:val="24"/>
          <w:szCs w:val="24"/>
          <w:lang w:val="en-GB"/>
        </w:rPr>
        <w:t>examines</w:t>
      </w:r>
      <w:r>
        <w:rPr>
          <w:rFonts w:ascii="Times New Roman" w:hAnsi="Times New Roman" w:cs="Times New Roman"/>
          <w:sz w:val="24"/>
          <w:szCs w:val="24"/>
          <w:lang w:val="en-GB"/>
        </w:rPr>
        <w:t xml:space="preserve"> the significance of the association between a network and a functional gene set</w:t>
      </w:r>
      <w:r w:rsidR="00E012B6" w:rsidRPr="00E012B6">
        <w:rPr>
          <w:rFonts w:ascii="Times New Roman" w:hAnsi="Times New Roman" w:cs="Times New Roman"/>
          <w:sz w:val="24"/>
          <w:szCs w:val="24"/>
          <w:lang w:val="en-GB"/>
        </w:rPr>
        <w:t xml:space="preserve"> </w:t>
      </w:r>
      <w:r w:rsidR="00E012B6">
        <w:rPr>
          <w:rFonts w:ascii="Times New Roman" w:hAnsi="Times New Roman" w:cs="Times New Roman"/>
          <w:sz w:val="24"/>
          <w:szCs w:val="24"/>
          <w:lang w:val="en-GB"/>
        </w:rPr>
        <w:t>only</w:t>
      </w:r>
      <w:r>
        <w:rPr>
          <w:rFonts w:ascii="Times New Roman" w:hAnsi="Times New Roman" w:cs="Times New Roman"/>
          <w:sz w:val="24"/>
          <w:szCs w:val="24"/>
          <w:lang w:val="en-GB"/>
        </w:rPr>
        <w:t xml:space="preserve">. However, to further determine whether the network is over-represented or under-represented in the functional gene set, we need to compare the observed </w:t>
      </w:r>
      <w:r w:rsidRPr="00C104D7">
        <w:rPr>
          <w:rFonts w:ascii="Times New Roman" w:hAnsi="Times New Roman" w:cs="Times New Roman"/>
          <w:sz w:val="24"/>
          <w:szCs w:val="24"/>
          <w:lang w:val="en-GB"/>
        </w:rPr>
        <w:t xml:space="preserve">number of gene pairs of the network </w:t>
      </w:r>
      <w:r w:rsidR="00E012B6">
        <w:rPr>
          <w:rFonts w:ascii="Times New Roman" w:hAnsi="Times New Roman" w:cs="Times New Roman"/>
          <w:sz w:val="24"/>
          <w:szCs w:val="24"/>
          <w:lang w:val="en-GB"/>
        </w:rPr>
        <w:t>found</w:t>
      </w:r>
      <w:r w:rsidRPr="00C104D7">
        <w:rPr>
          <w:rFonts w:ascii="Times New Roman" w:hAnsi="Times New Roman" w:cs="Times New Roman"/>
          <w:sz w:val="24"/>
          <w:szCs w:val="24"/>
          <w:lang w:val="en-GB"/>
        </w:rPr>
        <w:t xml:space="preserve"> in the functional gene set</w:t>
      </w:r>
      <w:r>
        <w:rPr>
          <w:rFonts w:ascii="Times New Roman" w:hAnsi="Times New Roman" w:cs="Times New Roman"/>
          <w:sz w:val="24"/>
          <w:szCs w:val="24"/>
          <w:lang w:val="en-GB"/>
        </w:rPr>
        <w:t xml:space="preserve">, </w:t>
      </w:r>
      <w:r w:rsidRPr="00F07811">
        <w:rPr>
          <w:rFonts w:ascii="Times New Roman" w:hAnsi="Times New Roman" w:cs="Times New Roman"/>
          <w:i/>
          <w:sz w:val="24"/>
          <w:szCs w:val="24"/>
          <w:lang w:val="en-GB"/>
        </w:rPr>
        <w:t>k</w:t>
      </w:r>
      <w:r>
        <w:rPr>
          <w:rFonts w:ascii="Times New Roman" w:hAnsi="Times New Roman" w:cs="Times New Roman"/>
          <w:sz w:val="24"/>
          <w:szCs w:val="24"/>
          <w:lang w:val="en-GB"/>
        </w:rPr>
        <w:t xml:space="preserve">, with its expected value, </w:t>
      </w:r>
      <w:proofErr w:type="spellStart"/>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proofErr w:type="spellEnd"/>
      <w:r>
        <w:rPr>
          <w:rFonts w:ascii="Times New Roman" w:hAnsi="Times New Roman" w:cs="Times New Roman"/>
          <w:sz w:val="24"/>
          <w:szCs w:val="24"/>
          <w:lang w:val="en-GB"/>
        </w:rPr>
        <w:t xml:space="preserve">. Under the independence assumption of the null hypothesis, </w:t>
      </w:r>
      <w:proofErr w:type="spellStart"/>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proofErr w:type="spellEnd"/>
      <w:r>
        <w:rPr>
          <w:rFonts w:ascii="Times New Roman" w:hAnsi="Times New Roman" w:cs="Times New Roman"/>
          <w:sz w:val="24"/>
          <w:szCs w:val="24"/>
          <w:lang w:val="en-GB"/>
        </w:rPr>
        <w:t xml:space="preserve"> can be estimated using the marginal totals in the contingency table (Table </w:t>
      </w:r>
      <w:r w:rsidR="002F6C00">
        <w:rPr>
          <w:rFonts w:ascii="Times New Roman" w:hAnsi="Times New Roman" w:cs="Times New Roman"/>
          <w:sz w:val="24"/>
          <w:szCs w:val="24"/>
          <w:lang w:val="en-GB"/>
        </w:rPr>
        <w:t>4</w:t>
      </w:r>
      <w:r>
        <w:rPr>
          <w:rFonts w:ascii="Times New Roman" w:hAnsi="Times New Roman" w:cs="Times New Roman"/>
          <w:sz w:val="24"/>
          <w:szCs w:val="24"/>
          <w:lang w:val="en-GB"/>
        </w:rPr>
        <w:t>) as follow.</w:t>
      </w:r>
    </w:p>
    <w:tbl>
      <w:tblPr>
        <w:tblW w:w="0" w:type="auto"/>
        <w:tblCellMar>
          <w:left w:w="70" w:type="dxa"/>
          <w:right w:w="70" w:type="dxa"/>
        </w:tblCellMar>
        <w:tblLook w:val="0000" w:firstRow="0" w:lastRow="0" w:firstColumn="0" w:lastColumn="0" w:noHBand="0" w:noVBand="0"/>
      </w:tblPr>
      <w:tblGrid>
        <w:gridCol w:w="8551"/>
        <w:gridCol w:w="615"/>
      </w:tblGrid>
      <w:tr w:rsidR="009B0555" w:rsidRPr="00CC7E95" w:rsidTr="00C11627">
        <w:tc>
          <w:tcPr>
            <w:tcW w:w="8551" w:type="dxa"/>
          </w:tcPr>
          <w:p w:rsidR="009B0555" w:rsidRPr="00CC7E95" w:rsidRDefault="002762E1" w:rsidP="009B0555">
            <w:pPr>
              <w:spacing w:before="120" w:after="120"/>
              <w:ind w:left="709"/>
              <w:rPr>
                <w:rFonts w:ascii="Times New Roman" w:hAnsi="Times New Roman" w:cs="Times New Roman"/>
                <w:snapToGrid w:val="0"/>
                <w:sz w:val="24"/>
                <w:szCs w:val="24"/>
              </w:rPr>
            </w:pPr>
            <m:oMathPara>
              <m:oMath>
                <m:sSub>
                  <m:sSubPr>
                    <m:ctrlPr>
                      <w:rPr>
                        <w:rFonts w:ascii="Cambria Math" w:hAnsi="Cambria Math" w:cs="Times New Roman"/>
                        <w:i/>
                        <w:sz w:val="24"/>
                        <w:szCs w:val="24"/>
                        <w:lang w:val="en-GB"/>
                      </w:rPr>
                    </m:ctrlPr>
                  </m:sSubPr>
                  <m:e>
                    <m:r>
                      <w:rPr>
                        <w:rFonts w:ascii="Cambria Math" w:hAnsi="Cambria Math" w:cs="Times New Roman"/>
                        <w:sz w:val="24"/>
                        <w:szCs w:val="24"/>
                        <w:lang w:val="en-GB"/>
                      </w:rPr>
                      <m:t>k</m:t>
                    </m:r>
                  </m:e>
                  <m:sub>
                    <m:r>
                      <w:rPr>
                        <w:rFonts w:ascii="Cambria Math" w:hAnsi="Cambria Math" w:cs="Times New Roman"/>
                        <w:sz w:val="24"/>
                        <w:szCs w:val="24"/>
                        <w:lang w:val="en-GB"/>
                      </w:rPr>
                      <m:t>e</m:t>
                    </m:r>
                  </m:sub>
                </m:sSub>
                <m:r>
                  <w:rPr>
                    <w:rFonts w:ascii="Cambria Math" w:hAnsi="Cambria Math" w:cs="Times New Roman"/>
                    <w:sz w:val="24"/>
                    <w:szCs w:val="24"/>
                    <w:lang w:val="en-GB"/>
                  </w:rPr>
                  <m:t>=</m:t>
                </m:r>
                <m:f>
                  <m:fPr>
                    <m:ctrlPr>
                      <w:rPr>
                        <w:rFonts w:ascii="Cambria Math" w:hAnsi="Cambria Math" w:cs="Times New Roman"/>
                        <w:i/>
                        <w:sz w:val="24"/>
                        <w:szCs w:val="24"/>
                        <w:lang w:val="en-GB"/>
                      </w:rPr>
                    </m:ctrlPr>
                  </m:fPr>
                  <m:num>
                    <m:r>
                      <w:rPr>
                        <w:rFonts w:ascii="Cambria Math" w:hAnsi="Cambria Math" w:cs="Times New Roman"/>
                        <w:sz w:val="24"/>
                        <w:szCs w:val="24"/>
                        <w:lang w:val="en-GB"/>
                      </w:rPr>
                      <m:t>hK</m:t>
                    </m:r>
                  </m:num>
                  <m:den>
                    <m:r>
                      <w:rPr>
                        <w:rFonts w:ascii="Cambria Math" w:hAnsi="Cambria Math" w:cs="Times New Roman"/>
                        <w:sz w:val="24"/>
                        <w:szCs w:val="24"/>
                        <w:lang w:val="en-GB"/>
                      </w:rPr>
                      <m:t>H</m:t>
                    </m:r>
                  </m:den>
                </m:f>
              </m:oMath>
            </m:oMathPara>
          </w:p>
        </w:tc>
        <w:tc>
          <w:tcPr>
            <w:tcW w:w="615" w:type="dxa"/>
            <w:vAlign w:val="center"/>
          </w:tcPr>
          <w:p w:rsidR="009B0555" w:rsidRPr="00CC7E95" w:rsidRDefault="009B0555" w:rsidP="00AD2AD1">
            <w:pPr>
              <w:spacing w:before="120" w:after="120"/>
              <w:rPr>
                <w:rFonts w:ascii="Times New Roman" w:hAnsi="Times New Roman" w:cs="Times New Roman"/>
                <w:snapToGrid w:val="0"/>
                <w:sz w:val="24"/>
                <w:szCs w:val="24"/>
              </w:rPr>
            </w:pPr>
            <w:r w:rsidRPr="00CC7E95">
              <w:rPr>
                <w:rFonts w:ascii="Times New Roman" w:hAnsi="Times New Roman" w:cs="Times New Roman"/>
                <w:sz w:val="24"/>
                <w:szCs w:val="24"/>
              </w:rPr>
              <w:t>(</w:t>
            </w:r>
            <w:r>
              <w:rPr>
                <w:rFonts w:ascii="Times New Roman" w:hAnsi="Times New Roman" w:cs="Times New Roman"/>
                <w:sz w:val="24"/>
                <w:szCs w:val="24"/>
              </w:rPr>
              <w:t>1</w:t>
            </w:r>
            <w:r w:rsidR="00AD2AD1">
              <w:rPr>
                <w:rFonts w:ascii="Times New Roman" w:hAnsi="Times New Roman" w:cs="Times New Roman"/>
                <w:sz w:val="24"/>
                <w:szCs w:val="24"/>
              </w:rPr>
              <w:t>6</w:t>
            </w:r>
            <w:r w:rsidRPr="00CC7E95">
              <w:rPr>
                <w:rFonts w:ascii="Times New Roman" w:hAnsi="Times New Roman" w:cs="Times New Roman"/>
                <w:sz w:val="24"/>
                <w:szCs w:val="24"/>
              </w:rPr>
              <w:t xml:space="preserve">) </w:t>
            </w:r>
          </w:p>
        </w:tc>
      </w:tr>
    </w:tbl>
    <w:p w:rsidR="009B0555" w:rsidRDefault="009B0555" w:rsidP="009B0555">
      <w:pPr>
        <w:widowControl/>
        <w:ind w:firstLine="270"/>
        <w:rPr>
          <w:rFonts w:ascii="Times New Roman" w:hAnsi="Times New Roman" w:cs="Times New Roman"/>
          <w:sz w:val="24"/>
          <w:szCs w:val="24"/>
          <w:lang w:val="en-GB"/>
        </w:rPr>
      </w:pPr>
      <w:r>
        <w:rPr>
          <w:rFonts w:ascii="Times New Roman" w:hAnsi="Times New Roman" w:cs="Times New Roman"/>
          <w:sz w:val="24"/>
          <w:szCs w:val="24"/>
          <w:lang w:val="en-GB"/>
        </w:rPr>
        <w:t xml:space="preserve">If </w:t>
      </w:r>
      <w:r w:rsidRPr="00260E40">
        <w:rPr>
          <w:rFonts w:ascii="Times New Roman" w:hAnsi="Times New Roman" w:cs="Times New Roman"/>
          <w:i/>
          <w:sz w:val="24"/>
          <w:szCs w:val="24"/>
          <w:lang w:val="en-GB"/>
        </w:rPr>
        <w:t>k</w:t>
      </w:r>
      <w:r>
        <w:rPr>
          <w:rFonts w:ascii="Times New Roman" w:hAnsi="Times New Roman" w:cs="Times New Roman"/>
          <w:sz w:val="24"/>
          <w:szCs w:val="24"/>
          <w:lang w:val="en-GB"/>
        </w:rPr>
        <w:t xml:space="preserve"> is greater than </w:t>
      </w:r>
      <w:proofErr w:type="spellStart"/>
      <w:r w:rsidRPr="00ED7992">
        <w:rPr>
          <w:rFonts w:ascii="Times New Roman" w:hAnsi="Times New Roman" w:cs="Times New Roman"/>
          <w:i/>
          <w:sz w:val="24"/>
          <w:szCs w:val="24"/>
          <w:lang w:val="en-GB"/>
        </w:rPr>
        <w:t>k</w:t>
      </w:r>
      <w:r w:rsidRPr="00ED7992">
        <w:rPr>
          <w:rFonts w:ascii="Times New Roman" w:hAnsi="Times New Roman" w:cs="Times New Roman"/>
          <w:i/>
          <w:sz w:val="24"/>
          <w:szCs w:val="24"/>
          <w:vertAlign w:val="subscript"/>
          <w:lang w:val="en-GB"/>
        </w:rPr>
        <w:t>e</w:t>
      </w:r>
      <w:proofErr w:type="spellEnd"/>
      <w:r>
        <w:rPr>
          <w:rFonts w:ascii="Times New Roman" w:hAnsi="Times New Roman" w:cs="Times New Roman"/>
          <w:sz w:val="24"/>
          <w:szCs w:val="24"/>
          <w:lang w:val="en-GB"/>
        </w:rPr>
        <w:t>, the over-representation is indicated. Inversely, the under-representation is indicated.</w:t>
      </w:r>
    </w:p>
    <w:p w:rsidR="00C51C8D" w:rsidRDefault="00C51C8D" w:rsidP="00CA4533">
      <w:pPr>
        <w:rPr>
          <w:rFonts w:ascii="Times New Roman" w:hAnsi="Times New Roman" w:cs="Times New Roman"/>
          <w:sz w:val="24"/>
          <w:szCs w:val="24"/>
        </w:rPr>
      </w:pPr>
    </w:p>
    <w:p w:rsidR="004E44AB" w:rsidRDefault="004E44AB" w:rsidP="004E44AB">
      <w:pPr>
        <w:pStyle w:val="ListParagraph"/>
        <w:numPr>
          <w:ilvl w:val="0"/>
          <w:numId w:val="2"/>
        </w:numPr>
        <w:ind w:firstLineChars="0"/>
        <w:rPr>
          <w:rFonts w:ascii="Times New Roman" w:hAnsi="Times New Roman" w:cs="Times New Roman"/>
          <w:sz w:val="24"/>
          <w:szCs w:val="24"/>
        </w:rPr>
      </w:pPr>
      <w:r>
        <w:rPr>
          <w:rFonts w:ascii="Times New Roman" w:hAnsi="Times New Roman" w:cs="Times New Roman" w:hint="eastAsia"/>
          <w:sz w:val="24"/>
          <w:szCs w:val="24"/>
        </w:rPr>
        <w:t>Results</w:t>
      </w:r>
    </w:p>
    <w:p w:rsidR="00B835F9" w:rsidRDefault="00B835F9" w:rsidP="00B835F9">
      <w:pPr>
        <w:pStyle w:val="ListParagraph"/>
        <w:ind w:left="360" w:firstLineChars="0" w:firstLine="0"/>
        <w:rPr>
          <w:rFonts w:ascii="Times New Roman" w:hAnsi="Times New Roman" w:cs="Times New Roman"/>
          <w:sz w:val="24"/>
          <w:szCs w:val="24"/>
        </w:rPr>
      </w:pPr>
    </w:p>
    <w:p w:rsidR="004E44AB" w:rsidRDefault="00B0655A"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Performances</w:t>
      </w:r>
      <w:r w:rsidR="00B835F9">
        <w:rPr>
          <w:rFonts w:ascii="Times New Roman" w:hAnsi="Times New Roman" w:cs="Times New Roman" w:hint="eastAsia"/>
          <w:sz w:val="24"/>
          <w:szCs w:val="24"/>
        </w:rPr>
        <w:t xml:space="preserve"> of classification approaches</w:t>
      </w:r>
      <w:r w:rsidR="00740572">
        <w:rPr>
          <w:rFonts w:ascii="Times New Roman" w:hAnsi="Times New Roman" w:cs="Times New Roman"/>
          <w:sz w:val="24"/>
          <w:szCs w:val="24"/>
        </w:rPr>
        <w:t xml:space="preserve"> on simulated dataset</w:t>
      </w:r>
    </w:p>
    <w:p w:rsidR="007C0BC0" w:rsidRDefault="007C0BC0" w:rsidP="007C0BC0">
      <w:pPr>
        <w:rPr>
          <w:rFonts w:ascii="Times New Roman" w:hAnsi="Times New Roman" w:cs="Times New Roman"/>
          <w:sz w:val="24"/>
          <w:szCs w:val="24"/>
        </w:rPr>
      </w:pPr>
    </w:p>
    <w:p w:rsidR="00D779A2" w:rsidRDefault="003D71BE" w:rsidP="00B0655A">
      <w:pPr>
        <w:ind w:firstLineChars="100" w:firstLine="240"/>
        <w:rPr>
          <w:rFonts w:ascii="Times New Roman" w:hAnsi="Times New Roman" w:cs="Times New Roman"/>
          <w:sz w:val="24"/>
          <w:szCs w:val="24"/>
        </w:rPr>
      </w:pPr>
      <w:r>
        <w:rPr>
          <w:rFonts w:ascii="Times New Roman" w:hAnsi="Times New Roman" w:cs="Times New Roman"/>
          <w:sz w:val="24"/>
          <w:szCs w:val="24"/>
        </w:rPr>
        <w:t>Ten samples were randomly chosen from 10,000 virtual samples for each state</w:t>
      </w:r>
      <w:r w:rsidR="00320713">
        <w:rPr>
          <w:rFonts w:ascii="Times New Roman" w:hAnsi="Times New Roman" w:cs="Times New Roman" w:hint="eastAsia"/>
          <w:sz w:val="24"/>
          <w:szCs w:val="24"/>
        </w:rPr>
        <w:t xml:space="preserve">. </w:t>
      </w:r>
      <w:r w:rsidR="009872C0">
        <w:rPr>
          <w:rFonts w:ascii="Times New Roman" w:hAnsi="Times New Roman" w:cs="Times New Roman"/>
          <w:sz w:val="24"/>
          <w:szCs w:val="24"/>
        </w:rPr>
        <w:t>As ten virtual genes were considered, a</w:t>
      </w:r>
      <w:r w:rsidR="001C4506">
        <w:rPr>
          <w:rFonts w:ascii="Times New Roman" w:hAnsi="Times New Roman" w:cs="Times New Roman"/>
          <w:sz w:val="24"/>
          <w:szCs w:val="24"/>
        </w:rPr>
        <w:t xml:space="preserve"> 10×10 </w:t>
      </w:r>
      <w:r w:rsidR="009872C0">
        <w:rPr>
          <w:rFonts w:ascii="Times New Roman" w:hAnsi="Times New Roman" w:cs="Times New Roman"/>
          <w:sz w:val="24"/>
          <w:szCs w:val="24"/>
        </w:rPr>
        <w:t>empirical expression matrix was extracted from the population expression matrix</w:t>
      </w:r>
      <w:r w:rsidR="00DC11AA">
        <w:rPr>
          <w:rFonts w:ascii="Times New Roman" w:hAnsi="Times New Roman" w:cs="Times New Roman"/>
          <w:sz w:val="24"/>
          <w:szCs w:val="24"/>
        </w:rPr>
        <w:t xml:space="preserve"> for each state</w:t>
      </w:r>
      <w:r w:rsidR="009872C0">
        <w:rPr>
          <w:rFonts w:ascii="Times New Roman" w:hAnsi="Times New Roman" w:cs="Times New Roman"/>
          <w:sz w:val="24"/>
          <w:szCs w:val="24"/>
        </w:rPr>
        <w:t>, mimicking the practical situation</w:t>
      </w:r>
      <w:r w:rsidR="00DC11AA">
        <w:rPr>
          <w:rFonts w:ascii="Times New Roman" w:hAnsi="Times New Roman" w:cs="Times New Roman"/>
          <w:sz w:val="24"/>
          <w:szCs w:val="24"/>
        </w:rPr>
        <w:t xml:space="preserve"> of small number of samples</w:t>
      </w:r>
      <w:r w:rsidR="009872C0">
        <w:rPr>
          <w:rFonts w:ascii="Times New Roman" w:hAnsi="Times New Roman" w:cs="Times New Roman"/>
          <w:sz w:val="24"/>
          <w:szCs w:val="24"/>
        </w:rPr>
        <w:t>.</w:t>
      </w:r>
      <w:r w:rsidR="001C4506">
        <w:rPr>
          <w:rFonts w:ascii="Times New Roman" w:hAnsi="Times New Roman" w:cs="Times New Roman"/>
          <w:sz w:val="24"/>
          <w:szCs w:val="24"/>
        </w:rPr>
        <w:t xml:space="preserve"> </w:t>
      </w:r>
      <w:r w:rsidR="009872C0">
        <w:rPr>
          <w:rFonts w:ascii="Times New Roman" w:hAnsi="Times New Roman" w:cs="Times New Roman"/>
          <w:sz w:val="24"/>
          <w:szCs w:val="24"/>
        </w:rPr>
        <w:t>Forty-five correlation coefficients were then calculated for each state</w:t>
      </w:r>
      <w:r w:rsidR="002C39E2">
        <w:rPr>
          <w:rFonts w:ascii="Times New Roman" w:hAnsi="Times New Roman" w:cs="Times New Roman"/>
          <w:sz w:val="24"/>
          <w:szCs w:val="24"/>
        </w:rPr>
        <w:t xml:space="preserve"> (</w:t>
      </w:r>
      <w:r w:rsidR="00CA030E">
        <w:rPr>
          <w:rFonts w:ascii="Times New Roman" w:hAnsi="Times New Roman" w:cs="Times New Roman"/>
          <w:sz w:val="24"/>
          <w:szCs w:val="24"/>
        </w:rPr>
        <w:t>Figure 1</w:t>
      </w:r>
      <w:r w:rsidR="008726CD">
        <w:rPr>
          <w:rFonts w:ascii="Times New Roman" w:hAnsi="Times New Roman" w:cs="Times New Roman"/>
          <w:sz w:val="24"/>
          <w:szCs w:val="24"/>
        </w:rPr>
        <w:t>1</w:t>
      </w:r>
      <w:r w:rsidR="002C39E2">
        <w:rPr>
          <w:rFonts w:ascii="Times New Roman" w:hAnsi="Times New Roman" w:cs="Times New Roman"/>
          <w:sz w:val="24"/>
          <w:szCs w:val="24"/>
        </w:rPr>
        <w:t>)</w:t>
      </w:r>
      <w:r w:rsidR="001C4506">
        <w:rPr>
          <w:rFonts w:ascii="Times New Roman" w:hAnsi="Times New Roman" w:cs="Times New Roman"/>
          <w:sz w:val="24"/>
          <w:szCs w:val="24"/>
        </w:rPr>
        <w:t>.</w:t>
      </w:r>
    </w:p>
    <w:p w:rsidR="00D779A2" w:rsidRDefault="00D779A2">
      <w:pPr>
        <w:widowControl/>
        <w:jc w:val="left"/>
        <w:rPr>
          <w:rFonts w:ascii="Times New Roman" w:hAnsi="Times New Roman" w:cs="Times New Roman"/>
          <w:sz w:val="24"/>
          <w:szCs w:val="24"/>
        </w:rPr>
      </w:pPr>
      <w:r>
        <w:rPr>
          <w:rFonts w:ascii="Times New Roman" w:hAnsi="Times New Roman" w:cs="Times New Roman"/>
          <w:sz w:val="24"/>
          <w:szCs w:val="24"/>
        </w:rPr>
        <w:br w:type="page"/>
      </w:r>
    </w:p>
    <w:tbl>
      <w:tblPr>
        <w:tblW w:w="8461" w:type="dxa"/>
        <w:tblInd w:w="108" w:type="dxa"/>
        <w:tblLook w:val="04A0" w:firstRow="1" w:lastRow="0" w:firstColumn="1" w:lastColumn="0" w:noHBand="0" w:noVBand="1"/>
      </w:tblPr>
      <w:tblGrid>
        <w:gridCol w:w="756"/>
        <w:gridCol w:w="756"/>
        <w:gridCol w:w="756"/>
        <w:gridCol w:w="785"/>
        <w:gridCol w:w="756"/>
        <w:gridCol w:w="785"/>
        <w:gridCol w:w="785"/>
        <w:gridCol w:w="785"/>
        <w:gridCol w:w="756"/>
        <w:gridCol w:w="756"/>
        <w:gridCol w:w="785"/>
      </w:tblGrid>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lastRenderedPageBreak/>
              <w:t>Gene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single" w:sz="4" w:space="0" w:color="auto"/>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0.092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0.015</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0.521</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-0.102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-0.059</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-0.064</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0.056</w:t>
            </w:r>
          </w:p>
        </w:tc>
        <w:tc>
          <w:tcPr>
            <w:tcW w:w="756" w:type="dxa"/>
            <w:tcBorders>
              <w:top w:val="single" w:sz="4" w:space="0" w:color="auto"/>
              <w:left w:val="nil"/>
              <w:bottom w:val="nil"/>
              <w:right w:val="nil"/>
            </w:tcBorders>
            <w:shd w:val="clear" w:color="auto" w:fill="auto"/>
            <w:noWrap/>
            <w:vAlign w:val="bottom"/>
            <w:hideMark/>
          </w:tcPr>
          <w:p w:rsidR="002C39E2" w:rsidRPr="00646C86" w:rsidRDefault="002C39E2" w:rsidP="002C39E2">
            <w:pPr>
              <w:widowControl/>
              <w:jc w:val="center"/>
              <w:rPr>
                <w:rFonts w:ascii="Calibri" w:eastAsia="Times New Roman" w:hAnsi="Calibri" w:cs="Times New Roman"/>
                <w:b/>
                <w:color w:val="000000"/>
                <w:kern w:val="0"/>
                <w:sz w:val="22"/>
                <w:lang w:eastAsia="en-US"/>
              </w:rPr>
            </w:pPr>
            <w:r w:rsidRPr="00646C86">
              <w:rPr>
                <w:rFonts w:ascii="Calibri" w:eastAsia="Times New Roman" w:hAnsi="Calibri" w:cs="Times New Roman"/>
                <w:b/>
                <w:color w:val="FF0000"/>
                <w:kern w:val="0"/>
                <w:sz w:val="22"/>
                <w:lang w:eastAsia="en-US"/>
              </w:rPr>
              <w:t>0.356</w:t>
            </w:r>
          </w:p>
        </w:tc>
        <w:tc>
          <w:tcPr>
            <w:tcW w:w="785" w:type="dxa"/>
            <w:tcBorders>
              <w:top w:val="single" w:sz="4" w:space="0" w:color="auto"/>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-0.418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0.179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0.236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0.355</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0.143</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0.062</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0.256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-0.193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-0.142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0.183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0.113</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0.493</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-0.011</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0.171</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0.778</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0.003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0.044</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0.336</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-0.130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0.783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0.200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0.058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0.782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0.420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0.301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2297" w:type="dxa"/>
            <w:gridSpan w:val="3"/>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Neoplastic state</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0.779</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0.554</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0.372</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c>
          <w:tcPr>
            <w:tcW w:w="756" w:type="dxa"/>
            <w:tcBorders>
              <w:top w:val="nil"/>
              <w:left w:val="single" w:sz="4" w:space="0" w:color="auto"/>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Gene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w:t>
            </w:r>
          </w:p>
        </w:tc>
        <w:tc>
          <w:tcPr>
            <w:tcW w:w="756" w:type="dxa"/>
            <w:tcBorders>
              <w:top w:val="single" w:sz="4" w:space="0" w:color="auto"/>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0.195</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0.756</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0.712</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0.363</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0.307</w:t>
            </w:r>
          </w:p>
        </w:tc>
        <w:tc>
          <w:tcPr>
            <w:tcW w:w="785"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0.655</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0.363</w:t>
            </w:r>
          </w:p>
        </w:tc>
        <w:tc>
          <w:tcPr>
            <w:tcW w:w="756" w:type="dxa"/>
            <w:tcBorders>
              <w:top w:val="single" w:sz="4" w:space="0" w:color="auto"/>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0.408</w:t>
            </w:r>
          </w:p>
        </w:tc>
        <w:tc>
          <w:tcPr>
            <w:tcW w:w="785" w:type="dxa"/>
            <w:tcBorders>
              <w:top w:val="single" w:sz="4" w:space="0" w:color="auto"/>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0.638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2</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0.580</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0.499</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0.610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-0.073</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0.509</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0.578</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0.472</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0.460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3</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0.480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0.328</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-0.240</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0.451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0.534</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0.154</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0.490</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4</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0.497</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0.498</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0.873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0.245</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0.766</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0.668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5</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0.502</w:t>
            </w: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0.676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0.661</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0.675</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0.763</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6</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0.563</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0.042</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0.710</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0.474</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7</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0.186</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0.629</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0.541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8</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1541" w:type="dxa"/>
            <w:gridSpan w:val="2"/>
            <w:tcBorders>
              <w:top w:val="nil"/>
              <w:left w:val="nil"/>
              <w:bottom w:val="nil"/>
              <w:right w:val="nil"/>
            </w:tcBorders>
            <w:shd w:val="clear" w:color="auto" w:fill="auto"/>
            <w:noWrap/>
            <w:vAlign w:val="bottom"/>
            <w:hideMark/>
          </w:tcPr>
          <w:p w:rsidR="002C39E2" w:rsidRPr="002C39E2" w:rsidRDefault="002C39E2" w:rsidP="002C39E2">
            <w:pPr>
              <w:widowControl/>
              <w:jc w:val="left"/>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Normal state</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lang w:eastAsia="en-US"/>
              </w:rPr>
            </w:pPr>
            <w:r w:rsidRPr="002C39E2">
              <w:rPr>
                <w:rFonts w:ascii="Calibri" w:eastAsia="Times New Roman" w:hAnsi="Calibri" w:cs="Times New Roman"/>
                <w:b/>
                <w:bCs/>
                <w:color w:val="FF0000"/>
                <w:kern w:val="0"/>
                <w:sz w:val="22"/>
                <w:lang w:eastAsia="en-US"/>
              </w:rPr>
              <w:t>0.537</w:t>
            </w: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0.768</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9</w:t>
            </w:r>
          </w:p>
        </w:tc>
        <w:tc>
          <w:tcPr>
            <w:tcW w:w="756" w:type="dxa"/>
            <w:tcBorders>
              <w:top w:val="nil"/>
              <w:left w:val="single" w:sz="4" w:space="0" w:color="auto"/>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p>
        </w:tc>
        <w:tc>
          <w:tcPr>
            <w:tcW w:w="785" w:type="dxa"/>
            <w:tcBorders>
              <w:top w:val="nil"/>
              <w:left w:val="nil"/>
              <w:bottom w:val="nil"/>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b/>
                <w:bCs/>
                <w:color w:val="FF0000"/>
                <w:kern w:val="0"/>
                <w:sz w:val="22"/>
                <w:u w:val="single"/>
                <w:lang w:eastAsia="en-US"/>
              </w:rPr>
            </w:pPr>
            <w:r w:rsidRPr="002C39E2">
              <w:rPr>
                <w:rFonts w:ascii="Calibri" w:eastAsia="Times New Roman" w:hAnsi="Calibri" w:cs="Times New Roman"/>
                <w:b/>
                <w:bCs/>
                <w:color w:val="FF0000"/>
                <w:kern w:val="0"/>
                <w:sz w:val="22"/>
                <w:u w:val="single"/>
                <w:lang w:eastAsia="en-US"/>
              </w:rPr>
              <w:t>0.821</w:t>
            </w:r>
          </w:p>
        </w:tc>
      </w:tr>
      <w:tr w:rsidR="002C39E2" w:rsidRPr="002C39E2" w:rsidTr="00D779A2">
        <w:trPr>
          <w:trHeight w:val="300"/>
        </w:trPr>
        <w:tc>
          <w:tcPr>
            <w:tcW w:w="756" w:type="dxa"/>
            <w:tcBorders>
              <w:top w:val="nil"/>
              <w:left w:val="nil"/>
              <w:bottom w:val="nil"/>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10</w:t>
            </w:r>
          </w:p>
        </w:tc>
        <w:tc>
          <w:tcPr>
            <w:tcW w:w="756" w:type="dxa"/>
            <w:tcBorders>
              <w:top w:val="nil"/>
              <w:left w:val="single" w:sz="4" w:space="0" w:color="auto"/>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56" w:type="dxa"/>
            <w:tcBorders>
              <w:top w:val="nil"/>
              <w:left w:val="nil"/>
              <w:bottom w:val="single" w:sz="4" w:space="0" w:color="auto"/>
              <w:right w:val="nil"/>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c>
          <w:tcPr>
            <w:tcW w:w="785" w:type="dxa"/>
            <w:tcBorders>
              <w:top w:val="nil"/>
              <w:left w:val="nil"/>
              <w:bottom w:val="single" w:sz="4" w:space="0" w:color="auto"/>
              <w:right w:val="single" w:sz="4" w:space="0" w:color="auto"/>
            </w:tcBorders>
            <w:shd w:val="clear" w:color="auto" w:fill="auto"/>
            <w:noWrap/>
            <w:vAlign w:val="bottom"/>
            <w:hideMark/>
          </w:tcPr>
          <w:p w:rsidR="002C39E2" w:rsidRPr="002C39E2" w:rsidRDefault="002C39E2" w:rsidP="002C39E2">
            <w:pPr>
              <w:widowControl/>
              <w:jc w:val="center"/>
              <w:rPr>
                <w:rFonts w:ascii="Calibri" w:eastAsia="Times New Roman" w:hAnsi="Calibri" w:cs="Times New Roman"/>
                <w:color w:val="000000"/>
                <w:kern w:val="0"/>
                <w:sz w:val="22"/>
                <w:lang w:eastAsia="en-US"/>
              </w:rPr>
            </w:pPr>
            <w:r w:rsidRPr="002C39E2">
              <w:rPr>
                <w:rFonts w:ascii="Calibri" w:eastAsia="Times New Roman" w:hAnsi="Calibri" w:cs="Times New Roman"/>
                <w:color w:val="000000"/>
                <w:kern w:val="0"/>
                <w:sz w:val="22"/>
                <w:lang w:eastAsia="en-US"/>
              </w:rPr>
              <w:t> </w:t>
            </w:r>
          </w:p>
        </w:tc>
      </w:tr>
    </w:tbl>
    <w:p w:rsidR="002C39E2" w:rsidRDefault="002C39E2" w:rsidP="002C39E2">
      <w:pPr>
        <w:rPr>
          <w:rFonts w:ascii="Times New Roman" w:hAnsi="Times New Roman" w:cs="Times New Roman"/>
          <w:sz w:val="24"/>
          <w:szCs w:val="24"/>
        </w:rPr>
      </w:pPr>
    </w:p>
    <w:p w:rsidR="00C8016B" w:rsidRDefault="002C39E2" w:rsidP="002C39E2">
      <w:pPr>
        <w:rPr>
          <w:rFonts w:ascii="Times New Roman" w:hAnsi="Times New Roman" w:cs="Times New Roman"/>
          <w:sz w:val="24"/>
          <w:szCs w:val="24"/>
        </w:rPr>
      </w:pPr>
      <w:proofErr w:type="gramStart"/>
      <w:r>
        <w:rPr>
          <w:rFonts w:ascii="Times New Roman" w:hAnsi="Times New Roman" w:cs="Times New Roman"/>
          <w:sz w:val="24"/>
          <w:szCs w:val="24"/>
        </w:rPr>
        <w:t>Figure 1</w:t>
      </w:r>
      <w:r w:rsidR="008726CD">
        <w:rPr>
          <w:rFonts w:ascii="Times New Roman" w:hAnsi="Times New Roman" w:cs="Times New Roman"/>
          <w:sz w:val="24"/>
          <w:szCs w:val="24"/>
        </w:rPr>
        <w:t>1</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Pr>
          <w:rFonts w:ascii="Times New Roman" w:hAnsi="Times New Roman" w:cs="Times New Roman"/>
          <w:sz w:val="24"/>
          <w:szCs w:val="24"/>
        </w:rPr>
        <w:t>Non-redundant correlation coefficients calculated</w:t>
      </w:r>
      <w:r w:rsidR="00DC11AA">
        <w:rPr>
          <w:rFonts w:ascii="Times New Roman" w:hAnsi="Times New Roman" w:cs="Times New Roman"/>
          <w:sz w:val="24"/>
          <w:szCs w:val="24"/>
        </w:rPr>
        <w:t>. Underlined coefficients represent strongly co-expressed gene pairs identified by pair-wise classification. Bold coefficients represent strongly co-expressed gene pairs identified by distribution-based classification.</w:t>
      </w:r>
      <w:r>
        <w:rPr>
          <w:rFonts w:ascii="Times New Roman" w:hAnsi="Times New Roman" w:cs="Times New Roman"/>
          <w:sz w:val="24"/>
          <w:szCs w:val="24"/>
        </w:rPr>
        <w:t xml:space="preserve"> </w:t>
      </w:r>
    </w:p>
    <w:p w:rsidR="00C8016B" w:rsidRDefault="00C8016B" w:rsidP="00B0655A">
      <w:pPr>
        <w:ind w:firstLineChars="100" w:firstLine="240"/>
        <w:rPr>
          <w:rFonts w:ascii="Times New Roman" w:hAnsi="Times New Roman" w:cs="Times New Roman"/>
          <w:sz w:val="24"/>
          <w:szCs w:val="24"/>
        </w:rPr>
      </w:pPr>
    </w:p>
    <w:p w:rsidR="00C8016B" w:rsidRDefault="00284C28" w:rsidP="00B0655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w:t>
      </w:r>
      <w:r w:rsidR="00B0655A" w:rsidRPr="00CC7E95">
        <w:rPr>
          <w:rFonts w:ascii="Times New Roman" w:hAnsi="Times New Roman" w:cs="Times New Roman"/>
          <w:sz w:val="24"/>
          <w:szCs w:val="24"/>
        </w:rPr>
        <w:t xml:space="preserve">pair-wise </w:t>
      </w:r>
      <w:r>
        <w:rPr>
          <w:rFonts w:ascii="Times New Roman" w:hAnsi="Times New Roman" w:cs="Times New Roman" w:hint="eastAsia"/>
          <w:sz w:val="24"/>
          <w:szCs w:val="24"/>
        </w:rPr>
        <w:t>classification approach</w:t>
      </w:r>
      <w:r w:rsidR="00B0655A" w:rsidRPr="00CC7E95">
        <w:rPr>
          <w:rFonts w:ascii="Times New Roman" w:hAnsi="Times New Roman" w:cs="Times New Roman"/>
          <w:sz w:val="24"/>
          <w:szCs w:val="24"/>
        </w:rPr>
        <w:t xml:space="preserve"> identified </w:t>
      </w:r>
      <w:r w:rsidR="009872C0">
        <w:rPr>
          <w:rFonts w:ascii="Times New Roman" w:hAnsi="Times New Roman" w:cs="Times New Roman"/>
          <w:sz w:val="24"/>
          <w:szCs w:val="24"/>
        </w:rPr>
        <w:t xml:space="preserve">strongly co-expressed </w:t>
      </w:r>
      <w:r w:rsidR="00B0655A" w:rsidRPr="00CC7E95">
        <w:rPr>
          <w:rFonts w:ascii="Times New Roman" w:hAnsi="Times New Roman" w:cs="Times New Roman"/>
          <w:sz w:val="24"/>
          <w:szCs w:val="24"/>
        </w:rPr>
        <w:t xml:space="preserve">gene pairs </w:t>
      </w:r>
      <w:r w:rsidR="009872C0">
        <w:rPr>
          <w:rFonts w:ascii="Times New Roman" w:hAnsi="Times New Roman" w:cs="Times New Roman"/>
          <w:sz w:val="24"/>
          <w:szCs w:val="24"/>
        </w:rPr>
        <w:t>whose</w:t>
      </w:r>
      <w:r w:rsidR="00B0655A" w:rsidRPr="00CC7E95">
        <w:rPr>
          <w:rFonts w:ascii="Times New Roman" w:hAnsi="Times New Roman" w:cs="Times New Roman"/>
          <w:sz w:val="24"/>
          <w:szCs w:val="24"/>
        </w:rPr>
        <w:t xml:space="preserve"> correlation</w:t>
      </w:r>
      <w:r w:rsidR="009872C0">
        <w:rPr>
          <w:rFonts w:ascii="Times New Roman" w:hAnsi="Times New Roman" w:cs="Times New Roman"/>
          <w:sz w:val="24"/>
          <w:szCs w:val="24"/>
        </w:rPr>
        <w:t xml:space="preserve"> coefficient</w:t>
      </w:r>
      <w:r w:rsidR="00B0655A" w:rsidRPr="00CC7E95">
        <w:rPr>
          <w:rFonts w:ascii="Times New Roman" w:hAnsi="Times New Roman" w:cs="Times New Roman"/>
          <w:sz w:val="24"/>
          <w:szCs w:val="24"/>
        </w:rPr>
        <w:t xml:space="preserve">s </w:t>
      </w:r>
      <w:r w:rsidR="009872C0">
        <w:rPr>
          <w:rFonts w:ascii="Times New Roman" w:hAnsi="Times New Roman" w:cs="Times New Roman"/>
          <w:sz w:val="24"/>
          <w:szCs w:val="24"/>
        </w:rPr>
        <w:t xml:space="preserve">were </w:t>
      </w:r>
      <w:r w:rsidR="00B0655A" w:rsidRPr="00CC7E95">
        <w:rPr>
          <w:rFonts w:ascii="Times New Roman" w:hAnsi="Times New Roman" w:cs="Times New Roman"/>
          <w:sz w:val="24"/>
          <w:szCs w:val="24"/>
        </w:rPr>
        <w:t xml:space="preserve">significantly different from zero with a </w:t>
      </w:r>
      <w:r w:rsidR="003D71BE">
        <w:rPr>
          <w:rFonts w:ascii="Times New Roman" w:hAnsi="Times New Roman" w:cs="Times New Roman"/>
          <w:sz w:val="24"/>
          <w:szCs w:val="24"/>
        </w:rPr>
        <w:t>significance</w:t>
      </w:r>
      <w:r w:rsidR="00B0655A" w:rsidRPr="00CC7E95">
        <w:rPr>
          <w:rFonts w:ascii="Times New Roman" w:hAnsi="Times New Roman" w:cs="Times New Roman"/>
          <w:sz w:val="24"/>
          <w:szCs w:val="24"/>
        </w:rPr>
        <w:t xml:space="preserve"> level of 0.05 </w:t>
      </w:r>
      <w:r w:rsidR="007E7AE7">
        <w:rPr>
          <w:rFonts w:ascii="Times New Roman" w:hAnsi="Times New Roman" w:cs="Times New Roman"/>
          <w:sz w:val="24"/>
          <w:szCs w:val="24"/>
        </w:rPr>
        <w:t>and</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 xml:space="preserve">the </w:t>
      </w:r>
      <w:r w:rsidR="00B0655A" w:rsidRPr="00CC7E95">
        <w:rPr>
          <w:rFonts w:ascii="Times New Roman" w:hAnsi="Times New Roman" w:cs="Times New Roman"/>
          <w:sz w:val="24"/>
          <w:szCs w:val="24"/>
        </w:rPr>
        <w:t xml:space="preserve">adjusted </w:t>
      </w:r>
      <w:r w:rsidR="007E7AE7">
        <w:rPr>
          <w:rFonts w:ascii="Times New Roman" w:hAnsi="Times New Roman" w:cs="Times New Roman"/>
          <w:sz w:val="24"/>
          <w:szCs w:val="24"/>
        </w:rPr>
        <w:t>significance level of 5.56×10</w:t>
      </w:r>
      <w:r w:rsidR="007E7AE7" w:rsidRPr="007E7AE7">
        <w:rPr>
          <w:rFonts w:ascii="Times New Roman" w:hAnsi="Times New Roman" w:cs="Times New Roman"/>
          <w:sz w:val="24"/>
          <w:szCs w:val="24"/>
          <w:vertAlign w:val="superscript"/>
        </w:rPr>
        <w:t>-4</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Without the adjustment of significance level</w:t>
      </w:r>
      <w:r w:rsidR="00B0655A" w:rsidRPr="00CC7E95">
        <w:rPr>
          <w:rFonts w:ascii="Times New Roman" w:hAnsi="Times New Roman" w:cs="Times New Roman"/>
          <w:sz w:val="24"/>
          <w:szCs w:val="24"/>
        </w:rPr>
        <w:t xml:space="preserve">, </w:t>
      </w:r>
      <w:r w:rsidR="007E7AE7">
        <w:rPr>
          <w:rFonts w:ascii="Times New Roman" w:hAnsi="Times New Roman" w:cs="Times New Roman"/>
          <w:sz w:val="24"/>
          <w:szCs w:val="24"/>
        </w:rPr>
        <w:t xml:space="preserve">nineteen gene pairs were predicted to be strongly co-expressed and 71, </w:t>
      </w:r>
      <w:r w:rsidR="00C8016B">
        <w:rPr>
          <w:rFonts w:ascii="Times New Roman" w:hAnsi="Times New Roman" w:cs="Times New Roman"/>
          <w:sz w:val="24"/>
          <w:szCs w:val="24"/>
        </w:rPr>
        <w:t xml:space="preserve">weakly co-expressed. </w:t>
      </w:r>
      <w:r w:rsidR="00DC11AA">
        <w:rPr>
          <w:rFonts w:ascii="Times New Roman" w:hAnsi="Times New Roman" w:cs="Times New Roman"/>
          <w:sz w:val="24"/>
          <w:szCs w:val="24"/>
        </w:rPr>
        <w:t>When the identified gene pairs were checked against those classified by the expected threshold shown in Figure 5, t</w:t>
      </w:r>
      <w:r w:rsidR="00C8016B" w:rsidRPr="00CC7E95">
        <w:rPr>
          <w:rFonts w:ascii="Times New Roman" w:hAnsi="Times New Roman" w:cs="Times New Roman"/>
          <w:sz w:val="24"/>
          <w:szCs w:val="24"/>
        </w:rPr>
        <w:t xml:space="preserve">he sensitivity, specificity and </w:t>
      </w:r>
      <w:r w:rsidR="00C8016B">
        <w:rPr>
          <w:rFonts w:ascii="Times New Roman" w:hAnsi="Times New Roman" w:cs="Times New Roman"/>
          <w:sz w:val="24"/>
          <w:szCs w:val="24"/>
        </w:rPr>
        <w:t xml:space="preserve">overall </w:t>
      </w:r>
      <w:r w:rsidR="00535B46">
        <w:rPr>
          <w:rFonts w:ascii="Times New Roman" w:hAnsi="Times New Roman" w:cs="Times New Roman"/>
          <w:sz w:val="24"/>
          <w:szCs w:val="24"/>
        </w:rPr>
        <w:t>accuracy we</w:t>
      </w:r>
      <w:r w:rsidR="00C8016B" w:rsidRPr="00CC7E95">
        <w:rPr>
          <w:rFonts w:ascii="Times New Roman" w:hAnsi="Times New Roman" w:cs="Times New Roman"/>
          <w:sz w:val="24"/>
          <w:szCs w:val="24"/>
        </w:rPr>
        <w:t xml:space="preserve">re </w:t>
      </w:r>
      <w:r w:rsidR="00C8016B">
        <w:rPr>
          <w:rFonts w:ascii="Times New Roman" w:hAnsi="Times New Roman" w:cs="Times New Roman"/>
          <w:sz w:val="24"/>
          <w:szCs w:val="24"/>
        </w:rPr>
        <w:t>38%, 100% and 65.56</w:t>
      </w:r>
      <w:r w:rsidR="00C8016B" w:rsidRPr="00CC7E95">
        <w:rPr>
          <w:rFonts w:ascii="Times New Roman" w:hAnsi="Times New Roman" w:cs="Times New Roman"/>
          <w:sz w:val="24"/>
          <w:szCs w:val="24"/>
        </w:rPr>
        <w:t>% respectively.</w:t>
      </w:r>
      <w:r w:rsidR="00C8016B">
        <w:rPr>
          <w:rFonts w:ascii="Times New Roman" w:hAnsi="Times New Roman" w:cs="Times New Roman"/>
          <w:sz w:val="24"/>
          <w:szCs w:val="24"/>
        </w:rPr>
        <w:t xml:space="preserve"> With the adjustment, no gene pair was predicted to be strongly co-expressed</w:t>
      </w:r>
      <w:r w:rsidR="00C8016B" w:rsidRPr="00C8016B">
        <w:rPr>
          <w:rFonts w:ascii="Times New Roman" w:hAnsi="Times New Roman" w:cs="Times New Roman"/>
          <w:sz w:val="24"/>
          <w:szCs w:val="24"/>
        </w:rPr>
        <w:t xml:space="preserve"> </w:t>
      </w:r>
      <w:r w:rsidR="00C8016B">
        <w:rPr>
          <w:rFonts w:ascii="Times New Roman" w:hAnsi="Times New Roman" w:cs="Times New Roman"/>
          <w:sz w:val="24"/>
          <w:szCs w:val="24"/>
        </w:rPr>
        <w:t>and t</w:t>
      </w:r>
      <w:r w:rsidR="00C8016B" w:rsidRPr="00CC7E95">
        <w:rPr>
          <w:rFonts w:ascii="Times New Roman" w:hAnsi="Times New Roman" w:cs="Times New Roman"/>
          <w:sz w:val="24"/>
          <w:szCs w:val="24"/>
        </w:rPr>
        <w:t xml:space="preserve">he sensitivity, specificity and </w:t>
      </w:r>
      <w:r w:rsidR="00C8016B">
        <w:rPr>
          <w:rFonts w:ascii="Times New Roman" w:hAnsi="Times New Roman" w:cs="Times New Roman"/>
          <w:sz w:val="24"/>
          <w:szCs w:val="24"/>
        </w:rPr>
        <w:t xml:space="preserve">overall </w:t>
      </w:r>
      <w:r w:rsidR="00535B46">
        <w:rPr>
          <w:rFonts w:ascii="Times New Roman" w:hAnsi="Times New Roman" w:cs="Times New Roman"/>
          <w:sz w:val="24"/>
          <w:szCs w:val="24"/>
        </w:rPr>
        <w:t>accuracy we</w:t>
      </w:r>
      <w:r w:rsidR="00C8016B" w:rsidRPr="00CC7E95">
        <w:rPr>
          <w:rFonts w:ascii="Times New Roman" w:hAnsi="Times New Roman" w:cs="Times New Roman"/>
          <w:sz w:val="24"/>
          <w:szCs w:val="24"/>
        </w:rPr>
        <w:t xml:space="preserve">re </w:t>
      </w:r>
      <w:r w:rsidR="00C8016B">
        <w:rPr>
          <w:rFonts w:ascii="Times New Roman" w:hAnsi="Times New Roman" w:cs="Times New Roman"/>
          <w:sz w:val="24"/>
          <w:szCs w:val="24"/>
        </w:rPr>
        <w:t>0%, 100% and 44.44% respectively.</w:t>
      </w:r>
      <w:r w:rsidR="007E7AE7">
        <w:rPr>
          <w:rFonts w:ascii="Times New Roman" w:hAnsi="Times New Roman" w:cs="Times New Roman"/>
          <w:sz w:val="24"/>
          <w:szCs w:val="24"/>
        </w:rPr>
        <w:t xml:space="preserve"> </w:t>
      </w:r>
    </w:p>
    <w:p w:rsidR="00C8016B" w:rsidRDefault="00C8016B" w:rsidP="00B0655A">
      <w:pPr>
        <w:ind w:firstLineChars="100" w:firstLine="240"/>
        <w:rPr>
          <w:rFonts w:ascii="Times New Roman" w:hAnsi="Times New Roman" w:cs="Times New Roman"/>
          <w:sz w:val="24"/>
          <w:szCs w:val="24"/>
        </w:rPr>
      </w:pPr>
    </w:p>
    <w:p w:rsidR="00B0655A" w:rsidRPr="00CC7E95" w:rsidRDefault="00C417EA" w:rsidP="00B0655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distribution-based classification approach identified an optimal threshold at </w:t>
      </w:r>
      <w:r w:rsidR="00535B46">
        <w:rPr>
          <w:rFonts w:ascii="Times New Roman" w:hAnsi="Times New Roman" w:cs="Times New Roman"/>
          <w:sz w:val="24"/>
          <w:szCs w:val="24"/>
        </w:rPr>
        <w:t>Ĉ</w:t>
      </w:r>
      <w:r>
        <w:rPr>
          <w:rFonts w:ascii="Times New Roman" w:hAnsi="Times New Roman" w:cs="Times New Roman"/>
          <w:sz w:val="24"/>
          <w:szCs w:val="24"/>
        </w:rPr>
        <w:t xml:space="preserve"> = 0.356. </w:t>
      </w:r>
      <w:r w:rsidR="00A007BF">
        <w:rPr>
          <w:rFonts w:ascii="Times New Roman" w:hAnsi="Times New Roman" w:cs="Times New Roman"/>
          <w:sz w:val="24"/>
          <w:szCs w:val="24"/>
        </w:rPr>
        <w:t xml:space="preserve">Two distributions were significantly different with </w:t>
      </w:r>
      <w:r w:rsidR="00A007BF" w:rsidRPr="00A007BF">
        <w:rPr>
          <w:rFonts w:ascii="Times New Roman" w:hAnsi="Times New Roman" w:cs="Times New Roman"/>
          <w:i/>
          <w:sz w:val="24"/>
          <w:szCs w:val="24"/>
        </w:rPr>
        <w:t>D</w:t>
      </w:r>
      <w:r w:rsidR="00A007BF">
        <w:rPr>
          <w:rFonts w:ascii="Times New Roman" w:hAnsi="Times New Roman" w:cs="Times New Roman"/>
          <w:sz w:val="24"/>
          <w:szCs w:val="24"/>
        </w:rPr>
        <w:t>=0.511 (</w:t>
      </w:r>
      <w:r w:rsidR="00A007BF" w:rsidRPr="00A007BF">
        <w:rPr>
          <w:rFonts w:ascii="Times New Roman" w:hAnsi="Times New Roman" w:cs="Times New Roman"/>
          <w:i/>
          <w:sz w:val="24"/>
          <w:szCs w:val="24"/>
        </w:rPr>
        <w:t>p</w:t>
      </w:r>
      <w:r w:rsidR="00A007BF">
        <w:rPr>
          <w:rFonts w:ascii="Times New Roman" w:hAnsi="Times New Roman" w:cs="Times New Roman"/>
          <w:sz w:val="24"/>
          <w:szCs w:val="24"/>
        </w:rPr>
        <w:t>=7.63×10</w:t>
      </w:r>
      <w:r w:rsidR="00A007BF" w:rsidRPr="00A007BF">
        <w:rPr>
          <w:rFonts w:ascii="Times New Roman" w:hAnsi="Times New Roman" w:cs="Times New Roman"/>
          <w:sz w:val="24"/>
          <w:szCs w:val="24"/>
          <w:vertAlign w:val="superscript"/>
        </w:rPr>
        <w:t>-6</w:t>
      </w:r>
      <w:r w:rsidR="00A007BF">
        <w:rPr>
          <w:rFonts w:ascii="Times New Roman" w:hAnsi="Times New Roman" w:cs="Times New Roman"/>
          <w:sz w:val="24"/>
          <w:szCs w:val="24"/>
        </w:rPr>
        <w:t xml:space="preserve">). </w:t>
      </w:r>
      <w:r>
        <w:rPr>
          <w:rFonts w:ascii="Times New Roman" w:hAnsi="Times New Roman" w:cs="Times New Roman"/>
          <w:sz w:val="24"/>
          <w:szCs w:val="24"/>
        </w:rPr>
        <w:t>Forty-</w:t>
      </w:r>
      <w:r w:rsidR="00646C86">
        <w:rPr>
          <w:rFonts w:ascii="Times New Roman" w:hAnsi="Times New Roman" w:cs="Times New Roman"/>
          <w:sz w:val="24"/>
          <w:szCs w:val="24"/>
        </w:rPr>
        <w:t>nine</w:t>
      </w:r>
      <w:r>
        <w:rPr>
          <w:rFonts w:ascii="Times New Roman" w:hAnsi="Times New Roman" w:cs="Times New Roman"/>
          <w:sz w:val="24"/>
          <w:szCs w:val="24"/>
        </w:rPr>
        <w:t xml:space="preserve"> gene pairs were classified as strongly co-expressed and 4</w:t>
      </w:r>
      <w:r w:rsidR="00646C86">
        <w:rPr>
          <w:rFonts w:ascii="Times New Roman" w:hAnsi="Times New Roman" w:cs="Times New Roman"/>
          <w:sz w:val="24"/>
          <w:szCs w:val="24"/>
        </w:rPr>
        <w:t>1</w:t>
      </w:r>
      <w:r>
        <w:rPr>
          <w:rFonts w:ascii="Times New Roman" w:hAnsi="Times New Roman" w:cs="Times New Roman"/>
          <w:sz w:val="24"/>
          <w:szCs w:val="24"/>
        </w:rPr>
        <w:t>, weakly co-expressed.</w:t>
      </w:r>
      <w:r w:rsidR="00355575">
        <w:rPr>
          <w:rFonts w:ascii="Times New Roman" w:hAnsi="Times New Roman" w:cs="Times New Roman"/>
          <w:sz w:val="24"/>
          <w:szCs w:val="24"/>
        </w:rPr>
        <w:t xml:space="preserve"> The value of </w:t>
      </w:r>
      <w:proofErr w:type="gramStart"/>
      <w:r w:rsidR="00355575">
        <w:rPr>
          <w:rFonts w:ascii="Times New Roman" w:hAnsi="Times New Roman" w:cs="Times New Roman"/>
          <w:sz w:val="24"/>
          <w:szCs w:val="24"/>
        </w:rPr>
        <w:t>log(</w:t>
      </w:r>
      <w:proofErr w:type="gramEnd"/>
      <w:r w:rsidR="00355575">
        <w:rPr>
          <w:rFonts w:ascii="Times New Roman" w:hAnsi="Times New Roman" w:cs="Times New Roman"/>
          <w:sz w:val="24"/>
          <w:szCs w:val="24"/>
        </w:rPr>
        <w:t xml:space="preserve">OR), </w:t>
      </w:r>
      <w:r w:rsidR="00B0535A">
        <w:rPr>
          <w:rFonts w:ascii="Times New Roman" w:hAnsi="Times New Roman" w:cs="Times New Roman"/>
          <w:sz w:val="24"/>
          <w:szCs w:val="24"/>
        </w:rPr>
        <w:t>-</w:t>
      </w:r>
      <w:r w:rsidR="00355575">
        <w:rPr>
          <w:rFonts w:ascii="Times New Roman" w:hAnsi="Times New Roman" w:cs="Times New Roman"/>
          <w:sz w:val="24"/>
          <w:szCs w:val="24"/>
        </w:rPr>
        <w:t xml:space="preserve">0.993, represents an association of strong co-expression with the normal state and </w:t>
      </w:r>
      <w:r w:rsidR="007424CB">
        <w:rPr>
          <w:rFonts w:ascii="Times New Roman" w:hAnsi="Times New Roman" w:cs="Times New Roman"/>
          <w:sz w:val="24"/>
          <w:szCs w:val="24"/>
        </w:rPr>
        <w:t>complies</w:t>
      </w:r>
      <w:r w:rsidR="00355575">
        <w:rPr>
          <w:rFonts w:ascii="Times New Roman" w:hAnsi="Times New Roman" w:cs="Times New Roman"/>
          <w:sz w:val="24"/>
          <w:szCs w:val="24"/>
        </w:rPr>
        <w:t xml:space="preserve"> with that simulated by the model distributions.</w:t>
      </w:r>
      <w:r w:rsidR="00535B46" w:rsidRPr="00535B46">
        <w:rPr>
          <w:rFonts w:ascii="Times New Roman" w:hAnsi="Times New Roman" w:cs="Times New Roman"/>
          <w:sz w:val="24"/>
          <w:szCs w:val="24"/>
        </w:rPr>
        <w:t xml:space="preserve"> </w:t>
      </w:r>
      <w:r w:rsidR="00535B46">
        <w:rPr>
          <w:rFonts w:ascii="Times New Roman" w:hAnsi="Times New Roman" w:cs="Times New Roman"/>
          <w:sz w:val="24"/>
          <w:szCs w:val="24"/>
        </w:rPr>
        <w:t>T</w:t>
      </w:r>
      <w:r w:rsidR="00535B46" w:rsidRPr="00CC7E95">
        <w:rPr>
          <w:rFonts w:ascii="Times New Roman" w:hAnsi="Times New Roman" w:cs="Times New Roman"/>
          <w:sz w:val="24"/>
          <w:szCs w:val="24"/>
        </w:rPr>
        <w:t xml:space="preserve">he sensitivity, specificity and </w:t>
      </w:r>
      <w:r w:rsidR="00535B46">
        <w:rPr>
          <w:rFonts w:ascii="Times New Roman" w:hAnsi="Times New Roman" w:cs="Times New Roman"/>
          <w:sz w:val="24"/>
          <w:szCs w:val="24"/>
        </w:rPr>
        <w:lastRenderedPageBreak/>
        <w:t xml:space="preserve">overall </w:t>
      </w:r>
      <w:r w:rsidR="00535B46" w:rsidRPr="00CC7E95">
        <w:rPr>
          <w:rFonts w:ascii="Times New Roman" w:hAnsi="Times New Roman" w:cs="Times New Roman"/>
          <w:sz w:val="24"/>
          <w:szCs w:val="24"/>
        </w:rPr>
        <w:t xml:space="preserve">accuracy are </w:t>
      </w:r>
      <w:r w:rsidR="00355575">
        <w:rPr>
          <w:rFonts w:ascii="Times New Roman" w:hAnsi="Times New Roman" w:cs="Times New Roman"/>
          <w:sz w:val="24"/>
          <w:szCs w:val="24"/>
        </w:rPr>
        <w:t>92%, 92.5% and 92.2</w:t>
      </w:r>
      <w:r w:rsidR="00535B46">
        <w:rPr>
          <w:rFonts w:ascii="Times New Roman" w:hAnsi="Times New Roman" w:cs="Times New Roman"/>
          <w:sz w:val="24"/>
          <w:szCs w:val="24"/>
        </w:rPr>
        <w:t xml:space="preserve">% respectively. The results showed that the distribution-based classification </w:t>
      </w:r>
      <w:r w:rsidR="00B0655A" w:rsidRPr="00CC7E95">
        <w:rPr>
          <w:rFonts w:ascii="Times New Roman" w:hAnsi="Times New Roman" w:cs="Times New Roman"/>
          <w:sz w:val="24"/>
          <w:szCs w:val="24"/>
        </w:rPr>
        <w:t>clea</w:t>
      </w:r>
      <w:r w:rsidR="00535B46">
        <w:rPr>
          <w:rFonts w:ascii="Times New Roman" w:hAnsi="Times New Roman" w:cs="Times New Roman"/>
          <w:sz w:val="24"/>
          <w:szCs w:val="24"/>
        </w:rPr>
        <w:t>rly outperformed the</w:t>
      </w:r>
      <w:r w:rsidR="00B0655A" w:rsidRPr="00CC7E95">
        <w:rPr>
          <w:rFonts w:ascii="Times New Roman" w:hAnsi="Times New Roman" w:cs="Times New Roman"/>
          <w:sz w:val="24"/>
          <w:szCs w:val="24"/>
        </w:rPr>
        <w:t xml:space="preserve"> pair-wise </w:t>
      </w:r>
      <w:r w:rsidR="00535B46">
        <w:rPr>
          <w:rFonts w:ascii="Times New Roman" w:hAnsi="Times New Roman" w:cs="Times New Roman"/>
          <w:sz w:val="24"/>
          <w:szCs w:val="24"/>
        </w:rPr>
        <w:t>classification</w:t>
      </w:r>
      <w:r w:rsidR="00B0655A" w:rsidRPr="00CC7E95">
        <w:rPr>
          <w:rFonts w:ascii="Times New Roman" w:hAnsi="Times New Roman" w:cs="Times New Roman"/>
          <w:sz w:val="24"/>
          <w:szCs w:val="24"/>
        </w:rPr>
        <w:t xml:space="preserve"> in sensitivity and accuracy</w:t>
      </w:r>
      <w:r w:rsidR="00535B46">
        <w:rPr>
          <w:rFonts w:ascii="Times New Roman" w:hAnsi="Times New Roman" w:cs="Times New Roman"/>
          <w:sz w:val="24"/>
          <w:szCs w:val="24"/>
        </w:rPr>
        <w:t xml:space="preserve">. The specificity of the distribution-based classification was lower than but comparable to that of </w:t>
      </w:r>
      <w:r w:rsidR="00535B46" w:rsidRPr="00CC7E95">
        <w:rPr>
          <w:rFonts w:ascii="Times New Roman" w:hAnsi="Times New Roman" w:cs="Times New Roman"/>
          <w:sz w:val="24"/>
          <w:szCs w:val="24"/>
        </w:rPr>
        <w:t xml:space="preserve">pair-wise </w:t>
      </w:r>
      <w:r w:rsidR="00535B46">
        <w:rPr>
          <w:rFonts w:ascii="Times New Roman" w:hAnsi="Times New Roman" w:cs="Times New Roman"/>
          <w:sz w:val="24"/>
          <w:szCs w:val="24"/>
        </w:rPr>
        <w:t>classification</w:t>
      </w:r>
      <w:r w:rsidR="00B0655A" w:rsidRPr="00CC7E95">
        <w:rPr>
          <w:rFonts w:ascii="Times New Roman" w:hAnsi="Times New Roman" w:cs="Times New Roman"/>
          <w:sz w:val="24"/>
          <w:szCs w:val="24"/>
        </w:rPr>
        <w:t>.</w:t>
      </w:r>
    </w:p>
    <w:p w:rsidR="00B0655A" w:rsidRPr="007C0BC0" w:rsidRDefault="00B0655A" w:rsidP="007C0BC0">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Genome-wide co-expression structures and galaxy</w:t>
      </w:r>
    </w:p>
    <w:p w:rsidR="00675A32" w:rsidRDefault="00675A32" w:rsidP="00675A32">
      <w:pPr>
        <w:rPr>
          <w:rFonts w:ascii="Times New Roman" w:hAnsi="Times New Roman" w:cs="Times New Roman"/>
          <w:sz w:val="24"/>
          <w:szCs w:val="24"/>
        </w:rPr>
      </w:pPr>
    </w:p>
    <w:p w:rsidR="002B7298" w:rsidRDefault="002B7298" w:rsidP="002B7298">
      <w:pPr>
        <w:ind w:firstLine="270"/>
        <w:rPr>
          <w:rFonts w:ascii="Times New Roman" w:hAnsi="Times New Roman" w:cs="Times New Roman"/>
          <w:sz w:val="24"/>
          <w:szCs w:val="24"/>
        </w:rPr>
      </w:pPr>
      <w:r>
        <w:rPr>
          <w:rFonts w:ascii="Times New Roman" w:hAnsi="Times New Roman" w:cs="Times New Roman"/>
          <w:sz w:val="24"/>
          <w:szCs w:val="24"/>
        </w:rPr>
        <w:t>A</w:t>
      </w:r>
      <w:r w:rsidR="00A95A55">
        <w:rPr>
          <w:rFonts w:ascii="Times New Roman" w:hAnsi="Times New Roman" w:cs="Times New Roman"/>
          <w:sz w:val="24"/>
          <w:szCs w:val="24"/>
        </w:rPr>
        <w:t xml:space="preserve">ll genes of the real microarray dataset were considered to form the </w:t>
      </w:r>
      <w:r>
        <w:rPr>
          <w:rFonts w:ascii="Times New Roman" w:hAnsi="Times New Roman" w:cs="Times New Roman"/>
          <w:sz w:val="24"/>
          <w:szCs w:val="24"/>
        </w:rPr>
        <w:t xml:space="preserve">genome-wide </w:t>
      </w:r>
      <w:r w:rsidR="00A95A55">
        <w:rPr>
          <w:rFonts w:ascii="Times New Roman" w:hAnsi="Times New Roman" w:cs="Times New Roman"/>
          <w:sz w:val="24"/>
          <w:szCs w:val="24"/>
        </w:rPr>
        <w:t xml:space="preserve">expression matrices for the CML and normal groups. Distribution-based classification was performed on the expression matrices </w:t>
      </w:r>
      <w:r>
        <w:rPr>
          <w:rFonts w:ascii="Times New Roman" w:hAnsi="Times New Roman" w:cs="Times New Roman"/>
          <w:sz w:val="24"/>
          <w:szCs w:val="24"/>
        </w:rPr>
        <w:t>to identify</w:t>
      </w:r>
      <w:r w:rsidR="00A95A55">
        <w:rPr>
          <w:rFonts w:ascii="Times New Roman" w:hAnsi="Times New Roman" w:cs="Times New Roman"/>
          <w:sz w:val="24"/>
          <w:szCs w:val="24"/>
        </w:rPr>
        <w:t xml:space="preserve"> the optimal threshold at Ĉ = </w:t>
      </w:r>
      <w:r>
        <w:rPr>
          <w:rFonts w:ascii="Times New Roman" w:hAnsi="Times New Roman" w:cs="Times New Roman"/>
          <w:sz w:val="24"/>
          <w:szCs w:val="24"/>
        </w:rPr>
        <w:t>0.3995.</w:t>
      </w:r>
      <w:r w:rsidR="008429B8">
        <w:rPr>
          <w:rFonts w:ascii="Times New Roman" w:hAnsi="Times New Roman" w:cs="Times New Roman"/>
          <w:sz w:val="24"/>
          <w:szCs w:val="24"/>
        </w:rPr>
        <w:t xml:space="preserve"> The co-expression structures of CML and normal groups are shown in Figure 1</w:t>
      </w:r>
      <w:r w:rsidR="008726CD">
        <w:rPr>
          <w:rFonts w:ascii="Times New Roman" w:hAnsi="Times New Roman" w:cs="Times New Roman"/>
          <w:sz w:val="24"/>
          <w:szCs w:val="24"/>
        </w:rPr>
        <w:t>2</w:t>
      </w:r>
      <w:r w:rsidR="008429B8">
        <w:rPr>
          <w:rFonts w:ascii="Times New Roman" w:hAnsi="Times New Roman" w:cs="Times New Roman"/>
          <w:sz w:val="24"/>
          <w:szCs w:val="24"/>
        </w:rPr>
        <w:t>. The two curves intersect at the optimal threshold Ĉ and the area enclosed by the two curves between Ĉ and 1 represents the D-value</w:t>
      </w:r>
      <w:r w:rsidR="00156F07">
        <w:rPr>
          <w:rFonts w:ascii="Times New Roman" w:hAnsi="Times New Roman" w:cs="Times New Roman"/>
          <w:sz w:val="24"/>
          <w:szCs w:val="24"/>
        </w:rPr>
        <w:t xml:space="preserve"> obtained by two-sample KS test</w:t>
      </w:r>
      <w:r w:rsidR="008429B8">
        <w:rPr>
          <w:rFonts w:ascii="Times New Roman" w:hAnsi="Times New Roman" w:cs="Times New Roman"/>
          <w:sz w:val="24"/>
          <w:szCs w:val="24"/>
        </w:rPr>
        <w:t xml:space="preserve"> wh</w:t>
      </w:r>
      <w:r w:rsidR="00156F07">
        <w:rPr>
          <w:rFonts w:ascii="Times New Roman" w:hAnsi="Times New Roman" w:cs="Times New Roman"/>
          <w:sz w:val="24"/>
          <w:szCs w:val="24"/>
        </w:rPr>
        <w:t>ere</w:t>
      </w:r>
      <w:r w:rsidR="008429B8">
        <w:rPr>
          <w:rFonts w:ascii="Times New Roman" w:hAnsi="Times New Roman" w:cs="Times New Roman"/>
          <w:sz w:val="24"/>
          <w:szCs w:val="24"/>
        </w:rPr>
        <w:t xml:space="preserve"> </w:t>
      </w:r>
      <w:r w:rsidR="00156F07">
        <w:rPr>
          <w:rFonts w:ascii="Times New Roman" w:hAnsi="Times New Roman" w:cs="Times New Roman"/>
          <w:sz w:val="24"/>
          <w:szCs w:val="24"/>
        </w:rPr>
        <w:t xml:space="preserve">D = </w:t>
      </w:r>
      <w:r w:rsidR="008429B8">
        <w:rPr>
          <w:rFonts w:ascii="Times New Roman" w:hAnsi="Times New Roman" w:cs="Times New Roman"/>
          <w:sz w:val="24"/>
          <w:szCs w:val="24"/>
        </w:rPr>
        <w:t>0.0407</w:t>
      </w:r>
      <w:r w:rsidR="00156F07">
        <w:rPr>
          <w:rFonts w:ascii="Times New Roman" w:hAnsi="Times New Roman" w:cs="Times New Roman"/>
          <w:sz w:val="24"/>
          <w:szCs w:val="24"/>
        </w:rPr>
        <w:t xml:space="preserve"> (p &lt; 0.001)</w:t>
      </w:r>
      <w:r w:rsidR="008429B8">
        <w:rPr>
          <w:rFonts w:ascii="Times New Roman" w:hAnsi="Times New Roman" w:cs="Times New Roman"/>
          <w:sz w:val="24"/>
          <w:szCs w:val="24"/>
        </w:rPr>
        <w:t xml:space="preserve">. </w:t>
      </w:r>
      <w:r w:rsidR="00A35E9D">
        <w:rPr>
          <w:rFonts w:ascii="Times New Roman" w:hAnsi="Times New Roman" w:cs="Times New Roman"/>
          <w:sz w:val="24"/>
          <w:szCs w:val="24"/>
        </w:rPr>
        <w:t xml:space="preserve">The strongly and weakly co-expressed gene pairs classified by the optimal threshold were counted for CML and normal groups individually. Table </w:t>
      </w:r>
      <w:r w:rsidR="003068A7">
        <w:rPr>
          <w:rFonts w:ascii="Times New Roman" w:hAnsi="Times New Roman" w:cs="Times New Roman"/>
          <w:sz w:val="24"/>
          <w:szCs w:val="24"/>
        </w:rPr>
        <w:t>5</w:t>
      </w:r>
      <w:r w:rsidR="00A35E9D">
        <w:rPr>
          <w:rFonts w:ascii="Times New Roman" w:hAnsi="Times New Roman" w:cs="Times New Roman"/>
          <w:sz w:val="24"/>
          <w:szCs w:val="24"/>
        </w:rPr>
        <w:t xml:space="preserve"> shows the cross-tabulation of the gene pair counts in the four categories.</w:t>
      </w:r>
      <w:r w:rsidR="007C7BD8">
        <w:rPr>
          <w:rFonts w:ascii="Times New Roman" w:hAnsi="Times New Roman" w:cs="Times New Roman"/>
          <w:sz w:val="24"/>
          <w:szCs w:val="24"/>
        </w:rPr>
        <w:t xml:space="preserve"> The value of </w:t>
      </w:r>
      <w:proofErr w:type="gramStart"/>
      <w:r w:rsidR="007C7BD8">
        <w:rPr>
          <w:rFonts w:ascii="Times New Roman" w:hAnsi="Times New Roman" w:cs="Times New Roman"/>
          <w:sz w:val="24"/>
          <w:szCs w:val="24"/>
        </w:rPr>
        <w:t>log(</w:t>
      </w:r>
      <w:proofErr w:type="gramEnd"/>
      <w:r w:rsidR="007C7BD8">
        <w:rPr>
          <w:rFonts w:ascii="Times New Roman" w:hAnsi="Times New Roman" w:cs="Times New Roman"/>
          <w:sz w:val="24"/>
          <w:szCs w:val="24"/>
        </w:rPr>
        <w:t xml:space="preserve">OR) is </w:t>
      </w:r>
      <w:r w:rsidR="00B0535A">
        <w:rPr>
          <w:rFonts w:ascii="Times New Roman" w:hAnsi="Times New Roman" w:cs="Times New Roman"/>
          <w:sz w:val="24"/>
          <w:szCs w:val="24"/>
        </w:rPr>
        <w:t>-</w:t>
      </w:r>
      <w:r w:rsidR="006F48BC">
        <w:rPr>
          <w:rFonts w:ascii="Times New Roman" w:hAnsi="Times New Roman" w:cs="Times New Roman"/>
          <w:sz w:val="24"/>
          <w:szCs w:val="24"/>
        </w:rPr>
        <w:t>0.5656, indicating that the strong co-expression of gene pairs is more associated with the normal group.</w:t>
      </w:r>
    </w:p>
    <w:p w:rsidR="002B7298" w:rsidRDefault="002B7298" w:rsidP="00675A32">
      <w:pPr>
        <w:rPr>
          <w:rFonts w:ascii="Times New Roman" w:hAnsi="Times New Roman" w:cs="Times New Roman"/>
          <w:sz w:val="24"/>
          <w:szCs w:val="24"/>
        </w:rPr>
      </w:pPr>
    </w:p>
    <w:p w:rsidR="002B7298" w:rsidRDefault="00F93205" w:rsidP="00675A32">
      <w:pPr>
        <w:rPr>
          <w:rFonts w:ascii="Times New Roman" w:hAnsi="Times New Roman" w:cs="Times New Roman"/>
          <w:sz w:val="24"/>
          <w:szCs w:val="24"/>
        </w:rPr>
      </w:pPr>
      <w:r w:rsidRPr="00F93205">
        <w:rPr>
          <w:rFonts w:ascii="Times New Roman" w:hAnsi="Times New Roman" w:cs="Times New Roman"/>
          <w:noProof/>
          <w:sz w:val="24"/>
          <w:szCs w:val="24"/>
          <w:lang w:eastAsia="en-US"/>
        </w:rPr>
        <w:t xml:space="preserve"> </w:t>
      </w:r>
      <w:r>
        <w:rPr>
          <w:rFonts w:ascii="Times New Roman" w:hAnsi="Times New Roman" w:cs="Times New Roman"/>
          <w:noProof/>
          <w:sz w:val="24"/>
          <w:szCs w:val="24"/>
          <w:lang w:eastAsia="zh-TW"/>
        </w:rPr>
        <w:drawing>
          <wp:inline distT="0" distB="0" distL="0" distR="0" wp14:anchorId="1A5A22C4" wp14:editId="0EF47FDD">
            <wp:extent cx="4486275" cy="33909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6275" cy="3390900"/>
                    </a:xfrm>
                    <a:prstGeom prst="rect">
                      <a:avLst/>
                    </a:prstGeom>
                    <a:noFill/>
                    <a:ln>
                      <a:noFill/>
                    </a:ln>
                  </pic:spPr>
                </pic:pic>
              </a:graphicData>
            </a:graphic>
          </wp:inline>
        </w:drawing>
      </w:r>
    </w:p>
    <w:p w:rsidR="002B7298" w:rsidRDefault="002B7298" w:rsidP="00675A32">
      <w:pPr>
        <w:rPr>
          <w:rFonts w:ascii="Times New Roman" w:hAnsi="Times New Roman" w:cs="Times New Roman"/>
          <w:sz w:val="24"/>
          <w:szCs w:val="24"/>
        </w:rPr>
      </w:pPr>
      <w:proofErr w:type="gramStart"/>
      <w:r>
        <w:rPr>
          <w:rFonts w:ascii="Times New Roman" w:hAnsi="Times New Roman" w:cs="Times New Roman"/>
          <w:sz w:val="24"/>
          <w:szCs w:val="24"/>
        </w:rPr>
        <w:t>Figure 1</w:t>
      </w:r>
      <w:r w:rsidR="008726CD">
        <w:rPr>
          <w:rFonts w:ascii="Times New Roman" w:hAnsi="Times New Roman" w:cs="Times New Roman"/>
          <w:sz w:val="24"/>
          <w:szCs w:val="24"/>
        </w:rPr>
        <w:t>2</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sidR="00156F07">
        <w:rPr>
          <w:rFonts w:ascii="Times New Roman" w:hAnsi="Times New Roman" w:cs="Times New Roman"/>
          <w:sz w:val="24"/>
          <w:szCs w:val="24"/>
        </w:rPr>
        <w:t>Genome-wide co-expression structures</w:t>
      </w:r>
      <w:r w:rsidRPr="0083255D">
        <w:rPr>
          <w:rFonts w:ascii="Times New Roman" w:hAnsi="Times New Roman" w:cs="Times New Roman"/>
          <w:sz w:val="24"/>
          <w:szCs w:val="24"/>
        </w:rPr>
        <w:t xml:space="preserve"> </w:t>
      </w:r>
      <w:r w:rsidR="00B0353B">
        <w:rPr>
          <w:rFonts w:ascii="Times New Roman" w:hAnsi="Times New Roman" w:cs="Times New Roman"/>
          <w:sz w:val="24"/>
          <w:szCs w:val="24"/>
        </w:rPr>
        <w:t>of normal (solid</w:t>
      </w:r>
      <w:r w:rsidR="00156F07">
        <w:rPr>
          <w:rFonts w:ascii="Times New Roman" w:hAnsi="Times New Roman" w:cs="Times New Roman"/>
          <w:sz w:val="24"/>
          <w:szCs w:val="24"/>
        </w:rPr>
        <w:t xml:space="preserve">) and CML </w:t>
      </w:r>
      <w:r w:rsidRPr="0083255D">
        <w:rPr>
          <w:rFonts w:ascii="Times New Roman" w:hAnsi="Times New Roman" w:cs="Times New Roman"/>
          <w:sz w:val="24"/>
          <w:szCs w:val="24"/>
        </w:rPr>
        <w:t>(dotted)</w:t>
      </w:r>
      <w:r w:rsidR="00156F07">
        <w:rPr>
          <w:rFonts w:ascii="Times New Roman" w:hAnsi="Times New Roman" w:cs="Times New Roman"/>
          <w:sz w:val="24"/>
          <w:szCs w:val="24"/>
        </w:rPr>
        <w:t xml:space="preserve"> groups.</w:t>
      </w:r>
      <w:r w:rsidRPr="0083255D">
        <w:rPr>
          <w:rFonts w:ascii="Times New Roman" w:hAnsi="Times New Roman" w:cs="Times New Roman"/>
          <w:sz w:val="24"/>
          <w:szCs w:val="24"/>
        </w:rPr>
        <w:t xml:space="preserve"> T</w:t>
      </w:r>
      <w:r w:rsidR="00156F07" w:rsidRPr="0083255D">
        <w:rPr>
          <w:rFonts w:ascii="Times New Roman" w:hAnsi="Times New Roman" w:cs="Times New Roman"/>
          <w:sz w:val="24"/>
          <w:szCs w:val="24"/>
        </w:rPr>
        <w:t xml:space="preserve">he crossover point </w:t>
      </w:r>
      <w:r w:rsidR="00156F07">
        <w:rPr>
          <w:rFonts w:ascii="Times New Roman" w:hAnsi="Times New Roman" w:cs="Times New Roman"/>
          <w:sz w:val="24"/>
          <w:szCs w:val="24"/>
        </w:rPr>
        <w:t>indicates t</w:t>
      </w:r>
      <w:r w:rsidRPr="0083255D">
        <w:rPr>
          <w:rFonts w:ascii="Times New Roman" w:hAnsi="Times New Roman" w:cs="Times New Roman"/>
          <w:sz w:val="24"/>
          <w:szCs w:val="24"/>
        </w:rPr>
        <w:t xml:space="preserve">he optimal threshold </w:t>
      </w:r>
      <w:r w:rsidR="00156F07">
        <w:rPr>
          <w:rFonts w:ascii="Times New Roman" w:hAnsi="Times New Roman" w:cs="Times New Roman"/>
          <w:sz w:val="24"/>
          <w:szCs w:val="24"/>
        </w:rPr>
        <w:t>at</w:t>
      </w:r>
      <w:r w:rsidRPr="0083255D">
        <w:rPr>
          <w:rFonts w:ascii="Times New Roman" w:hAnsi="Times New Roman" w:cs="Times New Roman"/>
          <w:sz w:val="24"/>
          <w:szCs w:val="24"/>
        </w:rPr>
        <w:t xml:space="preserve"> </w:t>
      </w:r>
      <w:r w:rsidR="00156F07">
        <w:rPr>
          <w:rFonts w:ascii="Times New Roman" w:hAnsi="Times New Roman" w:cs="Times New Roman"/>
          <w:sz w:val="24"/>
          <w:szCs w:val="24"/>
        </w:rPr>
        <w:t>Ĉ</w:t>
      </w:r>
      <w:r w:rsidR="00156F07" w:rsidRPr="00AA41ED">
        <w:rPr>
          <w:rFonts w:ascii="Times New Roman" w:hAnsi="Times New Roman" w:cs="Times New Roman"/>
          <w:sz w:val="24"/>
          <w:szCs w:val="24"/>
        </w:rPr>
        <w:t xml:space="preserve"> </w:t>
      </w:r>
      <w:r w:rsidR="00156F07">
        <w:rPr>
          <w:rFonts w:ascii="Times New Roman" w:hAnsi="Times New Roman" w:cs="Times New Roman"/>
          <w:sz w:val="24"/>
          <w:szCs w:val="24"/>
        </w:rPr>
        <w:t xml:space="preserve">= </w:t>
      </w:r>
      <w:r w:rsidRPr="00AA41ED">
        <w:rPr>
          <w:rFonts w:ascii="Times New Roman" w:hAnsi="Times New Roman" w:cs="Times New Roman"/>
          <w:sz w:val="24"/>
          <w:szCs w:val="24"/>
        </w:rPr>
        <w:t>0.3995</w:t>
      </w:r>
      <w:r w:rsidRPr="0083255D">
        <w:rPr>
          <w:rFonts w:ascii="Times New Roman" w:hAnsi="Times New Roman" w:cs="Times New Roman"/>
          <w:sz w:val="24"/>
          <w:szCs w:val="24"/>
        </w:rPr>
        <w:t xml:space="preserve">. </w:t>
      </w:r>
      <w:r>
        <w:rPr>
          <w:rFonts w:ascii="Times New Roman" w:hAnsi="Times New Roman" w:cs="Times New Roman"/>
          <w:sz w:val="24"/>
          <w:szCs w:val="24"/>
        </w:rPr>
        <w:t xml:space="preserve">The shaded area enclosed by the two distribution curves </w:t>
      </w:r>
      <w:r w:rsidR="00156F07">
        <w:rPr>
          <w:rFonts w:ascii="Times New Roman" w:hAnsi="Times New Roman" w:cs="Times New Roman"/>
          <w:sz w:val="24"/>
          <w:szCs w:val="24"/>
        </w:rPr>
        <w:t>represents</w:t>
      </w:r>
      <w:r>
        <w:rPr>
          <w:rFonts w:ascii="Times New Roman" w:hAnsi="Times New Roman" w:cs="Times New Roman"/>
          <w:sz w:val="24"/>
          <w:szCs w:val="24"/>
        </w:rPr>
        <w:t xml:space="preserve"> the </w:t>
      </w:r>
      <w:r w:rsidRPr="00156F07">
        <w:rPr>
          <w:rFonts w:ascii="Times New Roman" w:hAnsi="Times New Roman" w:cs="Times New Roman"/>
          <w:sz w:val="24"/>
          <w:szCs w:val="24"/>
        </w:rPr>
        <w:t>D</w:t>
      </w:r>
      <w:r w:rsidR="00156F07">
        <w:rPr>
          <w:rFonts w:ascii="Times New Roman" w:hAnsi="Times New Roman" w:cs="Times New Roman"/>
          <w:sz w:val="24"/>
          <w:szCs w:val="24"/>
        </w:rPr>
        <w:t xml:space="preserve"> statistic of two-sample KS test</w:t>
      </w:r>
      <w:r>
        <w:rPr>
          <w:rFonts w:ascii="Times New Roman" w:hAnsi="Times New Roman" w:cs="Times New Roman"/>
          <w:sz w:val="24"/>
          <w:szCs w:val="24"/>
        </w:rPr>
        <w:t xml:space="preserve"> where </w:t>
      </w:r>
      <w:r w:rsidRPr="00156F07">
        <w:rPr>
          <w:rFonts w:ascii="Times New Roman" w:hAnsi="Times New Roman" w:cs="Times New Roman"/>
          <w:sz w:val="24"/>
          <w:szCs w:val="24"/>
        </w:rPr>
        <w:t>D</w:t>
      </w:r>
      <w:r w:rsidR="00156F07">
        <w:rPr>
          <w:rFonts w:ascii="Times New Roman" w:hAnsi="Times New Roman" w:cs="Times New Roman"/>
          <w:sz w:val="24"/>
          <w:szCs w:val="24"/>
        </w:rPr>
        <w:t xml:space="preserve"> </w:t>
      </w:r>
      <w:r>
        <w:rPr>
          <w:rFonts w:ascii="Times New Roman" w:hAnsi="Times New Roman" w:cs="Times New Roman"/>
          <w:sz w:val="24"/>
          <w:szCs w:val="24"/>
        </w:rPr>
        <w:t>=</w:t>
      </w:r>
      <w:r w:rsidR="00156F07">
        <w:rPr>
          <w:rFonts w:ascii="Times New Roman" w:hAnsi="Times New Roman" w:cs="Times New Roman"/>
          <w:sz w:val="24"/>
          <w:szCs w:val="24"/>
        </w:rPr>
        <w:t xml:space="preserve"> </w:t>
      </w:r>
      <w:r>
        <w:rPr>
          <w:rFonts w:ascii="Times New Roman" w:hAnsi="Times New Roman" w:cs="Times New Roman"/>
          <w:sz w:val="24"/>
          <w:szCs w:val="24"/>
        </w:rPr>
        <w:t>0.0407 (p</w:t>
      </w:r>
      <w:r w:rsidR="00156F07">
        <w:rPr>
          <w:rFonts w:ascii="Times New Roman" w:hAnsi="Times New Roman" w:cs="Times New Roman"/>
          <w:sz w:val="24"/>
          <w:szCs w:val="24"/>
        </w:rPr>
        <w:t xml:space="preserve"> </w:t>
      </w:r>
      <w:r>
        <w:rPr>
          <w:rFonts w:ascii="Times New Roman" w:hAnsi="Times New Roman" w:cs="Times New Roman"/>
          <w:sz w:val="24"/>
          <w:szCs w:val="24"/>
        </w:rPr>
        <w:t>&lt;</w:t>
      </w:r>
      <w:r w:rsidR="00156F07">
        <w:rPr>
          <w:rFonts w:ascii="Times New Roman" w:hAnsi="Times New Roman" w:cs="Times New Roman"/>
          <w:sz w:val="24"/>
          <w:szCs w:val="24"/>
        </w:rPr>
        <w:t xml:space="preserve"> 0.001)</w:t>
      </w:r>
      <w:r w:rsidRPr="0083255D">
        <w:rPr>
          <w:rFonts w:ascii="Times New Roman" w:hAnsi="Times New Roman" w:cs="Times New Roman"/>
          <w:sz w:val="24"/>
          <w:szCs w:val="24"/>
        </w:rPr>
        <w:t>.</w:t>
      </w:r>
    </w:p>
    <w:p w:rsidR="008726CD" w:rsidRDefault="008726CD" w:rsidP="00675A32">
      <w:pPr>
        <w:rPr>
          <w:rFonts w:ascii="Times New Roman" w:hAnsi="Times New Roman" w:cs="Times New Roman"/>
          <w:sz w:val="24"/>
          <w:szCs w:val="24"/>
        </w:rPr>
      </w:pPr>
    </w:p>
    <w:p w:rsidR="008726CD" w:rsidRDefault="008726CD">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8726CD" w:rsidRDefault="008726CD" w:rsidP="00675A32">
      <w:pPr>
        <w:rPr>
          <w:rFonts w:ascii="Times New Roman" w:hAnsi="Times New Roman" w:cs="Times New Roman"/>
          <w:sz w:val="24"/>
          <w:szCs w:val="24"/>
        </w:rPr>
      </w:pPr>
    </w:p>
    <w:p w:rsidR="008726CD" w:rsidRDefault="008726CD" w:rsidP="008726CD">
      <w:pPr>
        <w:rPr>
          <w:rFonts w:ascii="Times New Roman" w:hAnsi="Times New Roman" w:cs="Times New Roman"/>
          <w:sz w:val="24"/>
          <w:szCs w:val="24"/>
        </w:rPr>
      </w:pPr>
      <w:proofErr w:type="gramStart"/>
      <w:r>
        <w:rPr>
          <w:rFonts w:ascii="Times New Roman" w:hAnsi="Times New Roman" w:cs="Times New Roman"/>
          <w:sz w:val="24"/>
          <w:szCs w:val="24"/>
        </w:rPr>
        <w:t>Table 5</w:t>
      </w:r>
      <w:r w:rsidR="00B5583B">
        <w:rPr>
          <w:rFonts w:ascii="Times New Roman" w:hAnsi="Times New Roman" w:cs="Times New Roman"/>
          <w:sz w:val="24"/>
          <w:szCs w:val="24"/>
        </w:rPr>
        <w:t>.</w:t>
      </w:r>
      <w:proofErr w:type="gramEnd"/>
      <w:r>
        <w:rPr>
          <w:rFonts w:ascii="Times New Roman" w:hAnsi="Times New Roman" w:cs="Times New Roman"/>
          <w:sz w:val="24"/>
          <w:szCs w:val="24"/>
        </w:rPr>
        <w:tab/>
        <w:t>Cross-tabulation of gene pair counts in genome-wide analysis</w:t>
      </w:r>
      <w:r w:rsidR="00B5583B">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818"/>
        <w:gridCol w:w="900"/>
        <w:gridCol w:w="1003"/>
      </w:tblGrid>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Class\State</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b/>
                <w:sz w:val="24"/>
                <w:szCs w:val="24"/>
              </w:rPr>
              <w:t xml:space="preserve">(million </w:t>
            </w:r>
            <w:r>
              <w:rPr>
                <w:rFonts w:ascii="Times New Roman" w:hAnsi="Times New Roman" w:cs="Times New Roman"/>
                <w:b/>
                <w:sz w:val="24"/>
                <w:szCs w:val="24"/>
              </w:rPr>
              <w:t>pairs</w:t>
            </w:r>
            <w:r w:rsidRPr="0072414C">
              <w:rPr>
                <w:rFonts w:ascii="Times New Roman" w:hAnsi="Times New Roman" w:cs="Times New Roman"/>
                <w:b/>
                <w:sz w:val="24"/>
                <w:szCs w:val="24"/>
              </w:rPr>
              <w:t>)</w:t>
            </w:r>
          </w:p>
        </w:tc>
        <w:tc>
          <w:tcPr>
            <w:tcW w:w="900"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b/>
                <w:sz w:val="24"/>
                <w:szCs w:val="24"/>
              </w:rPr>
              <w:t>CML</w:t>
            </w:r>
          </w:p>
        </w:tc>
        <w:tc>
          <w:tcPr>
            <w:tcW w:w="1003"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Normal</w:t>
            </w:r>
          </w:p>
        </w:tc>
      </w:tr>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Strong </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B0353B" w:rsidRDefault="00B0353B" w:rsidP="00C11627">
            <w:pPr>
              <w:rPr>
                <w:rFonts w:ascii="Times New Roman" w:hAnsi="Times New Roman" w:cs="Times New Roman"/>
                <w:sz w:val="24"/>
                <w:szCs w:val="24"/>
              </w:rPr>
            </w:pPr>
          </w:p>
          <w:p w:rsidR="00B0353B" w:rsidRDefault="00B0353B" w:rsidP="00C11627">
            <w:pPr>
              <w:rPr>
                <w:rFonts w:ascii="Times New Roman" w:hAnsi="Times New Roman" w:cs="Times New Roman"/>
                <w:sz w:val="24"/>
                <w:szCs w:val="24"/>
              </w:rPr>
            </w:pPr>
            <w:r>
              <w:rPr>
                <w:rFonts w:ascii="Times New Roman" w:hAnsi="Times New Roman" w:cs="Times New Roman"/>
                <w:sz w:val="24"/>
                <w:szCs w:val="24"/>
              </w:rPr>
              <w:t>11.757</w:t>
            </w:r>
          </w:p>
        </w:tc>
        <w:tc>
          <w:tcPr>
            <w:tcW w:w="1003" w:type="dxa"/>
          </w:tcPr>
          <w:p w:rsidR="00B0353B" w:rsidRDefault="00B0353B" w:rsidP="00C11627">
            <w:pPr>
              <w:rPr>
                <w:rFonts w:ascii="Times New Roman" w:hAnsi="Times New Roman" w:cs="Times New Roman"/>
                <w:sz w:val="24"/>
                <w:szCs w:val="24"/>
              </w:rPr>
            </w:pPr>
          </w:p>
          <w:p w:rsidR="00B0353B" w:rsidRDefault="00B0353B" w:rsidP="00C11627">
            <w:pPr>
              <w:rPr>
                <w:rFonts w:ascii="Times New Roman" w:hAnsi="Times New Roman" w:cs="Times New Roman"/>
                <w:sz w:val="24"/>
                <w:szCs w:val="24"/>
              </w:rPr>
            </w:pPr>
            <w:r>
              <w:rPr>
                <w:rFonts w:ascii="Times New Roman" w:hAnsi="Times New Roman" w:cs="Times New Roman"/>
                <w:sz w:val="24"/>
                <w:szCs w:val="24"/>
              </w:rPr>
              <w:t>23.198</w:t>
            </w:r>
          </w:p>
        </w:tc>
      </w:tr>
      <w:tr w:rsidR="00B0353B" w:rsidTr="008726CD">
        <w:trPr>
          <w:trHeight w:val="1250"/>
        </w:trPr>
        <w:tc>
          <w:tcPr>
            <w:tcW w:w="1818" w:type="dxa"/>
          </w:tcPr>
          <w:p w:rsidR="00B0353B" w:rsidRPr="0072414C" w:rsidRDefault="00B0353B" w:rsidP="00C11627">
            <w:pPr>
              <w:rPr>
                <w:rFonts w:ascii="Times New Roman" w:hAnsi="Times New Roman" w:cs="Times New Roman"/>
                <w:b/>
                <w:sz w:val="24"/>
                <w:szCs w:val="24"/>
              </w:rPr>
            </w:pP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Weak </w:t>
            </w:r>
          </w:p>
          <w:p w:rsidR="00B0353B" w:rsidRPr="0072414C" w:rsidRDefault="00B0353B" w:rsidP="00C11627">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B0353B" w:rsidRDefault="00B0353B" w:rsidP="00C11627">
            <w:pPr>
              <w:rPr>
                <w:rFonts w:ascii="Times New Roman" w:hAnsi="Times New Roman" w:cs="Times New Roman"/>
                <w:sz w:val="24"/>
                <w:szCs w:val="24"/>
              </w:rPr>
            </w:pPr>
          </w:p>
          <w:p w:rsidR="00B0353B" w:rsidRPr="00CD730B" w:rsidRDefault="00B0353B" w:rsidP="00C11627">
            <w:pPr>
              <w:rPr>
                <w:rFonts w:ascii="Times New Roman" w:hAnsi="Times New Roman" w:cs="Times New Roman"/>
                <w:sz w:val="24"/>
                <w:szCs w:val="24"/>
                <w:vertAlign w:val="subscript"/>
              </w:rPr>
            </w:pPr>
            <w:r>
              <w:rPr>
                <w:rFonts w:ascii="Times New Roman" w:hAnsi="Times New Roman" w:cs="Times New Roman"/>
                <w:sz w:val="24"/>
                <w:szCs w:val="24"/>
              </w:rPr>
              <w:t>24.679</w:t>
            </w:r>
          </w:p>
        </w:tc>
        <w:tc>
          <w:tcPr>
            <w:tcW w:w="1003" w:type="dxa"/>
          </w:tcPr>
          <w:p w:rsidR="00B0353B" w:rsidRDefault="00B0353B" w:rsidP="00C11627">
            <w:pPr>
              <w:rPr>
                <w:rFonts w:ascii="Times New Roman" w:hAnsi="Times New Roman" w:cs="Times New Roman"/>
                <w:sz w:val="24"/>
                <w:szCs w:val="24"/>
              </w:rPr>
            </w:pPr>
          </w:p>
          <w:p w:rsidR="00B0353B" w:rsidRDefault="00B0353B" w:rsidP="00C11627">
            <w:r>
              <w:rPr>
                <w:rFonts w:ascii="Times New Roman" w:hAnsi="Times New Roman" w:cs="Times New Roman"/>
                <w:sz w:val="24"/>
                <w:szCs w:val="24"/>
              </w:rPr>
              <w:t>13.238</w:t>
            </w:r>
          </w:p>
        </w:tc>
      </w:tr>
    </w:tbl>
    <w:p w:rsidR="00B0353B" w:rsidRDefault="00B0353B" w:rsidP="00675A32">
      <w:pPr>
        <w:rPr>
          <w:rFonts w:ascii="Times New Roman" w:hAnsi="Times New Roman" w:cs="Times New Roman"/>
          <w:sz w:val="24"/>
          <w:szCs w:val="24"/>
        </w:rPr>
      </w:pPr>
    </w:p>
    <w:p w:rsidR="00B0353B" w:rsidRDefault="00B0353B" w:rsidP="00675A32">
      <w:pPr>
        <w:rPr>
          <w:rFonts w:ascii="Times New Roman" w:hAnsi="Times New Roman" w:cs="Times New Roman"/>
          <w:sz w:val="24"/>
          <w:szCs w:val="24"/>
        </w:rPr>
      </w:pPr>
    </w:p>
    <w:p w:rsidR="00232AC1" w:rsidRDefault="001B4A82" w:rsidP="0095490D">
      <w:pPr>
        <w:ind w:firstLine="270"/>
        <w:rPr>
          <w:rFonts w:ascii="Times New Roman" w:hAnsi="Times New Roman" w:cs="Times New Roman"/>
          <w:sz w:val="24"/>
          <w:szCs w:val="24"/>
        </w:rPr>
      </w:pPr>
      <w:r>
        <w:rPr>
          <w:rFonts w:ascii="Times New Roman" w:hAnsi="Times New Roman" w:cs="Times New Roman"/>
          <w:sz w:val="24"/>
          <w:szCs w:val="24"/>
        </w:rPr>
        <w:t xml:space="preserve">The two-sample KS test result identified significant difference between the two co-expression structures. </w:t>
      </w:r>
      <w:r w:rsidR="00B020A1">
        <w:rPr>
          <w:rFonts w:ascii="Times New Roman" w:hAnsi="Times New Roman" w:cs="Times New Roman"/>
          <w:sz w:val="24"/>
          <w:szCs w:val="24"/>
        </w:rPr>
        <w:t>To account for the differential structure, the co-expression galaxy was constructed on genomic scale and partitioned into nine regions according to the optimal threshold. Figure 1</w:t>
      </w:r>
      <w:r w:rsidR="008726CD">
        <w:rPr>
          <w:rFonts w:ascii="Times New Roman" w:hAnsi="Times New Roman" w:cs="Times New Roman"/>
          <w:sz w:val="24"/>
          <w:szCs w:val="24"/>
        </w:rPr>
        <w:t>3</w:t>
      </w:r>
      <w:r w:rsidR="00B020A1">
        <w:rPr>
          <w:rFonts w:ascii="Times New Roman" w:hAnsi="Times New Roman" w:cs="Times New Roman"/>
          <w:sz w:val="24"/>
          <w:szCs w:val="24"/>
        </w:rPr>
        <w:t xml:space="preserve"> illustrates the relationship between the co-expression structures and the nine partitions. </w:t>
      </w:r>
      <w:r w:rsidR="009A5965">
        <w:rPr>
          <w:rFonts w:ascii="Times New Roman" w:hAnsi="Times New Roman" w:cs="Times New Roman"/>
          <w:sz w:val="24"/>
          <w:szCs w:val="24"/>
        </w:rPr>
        <w:t>The area under the tails of CML co-expression structure was accounted by the sum of the percentages of CML-specific, opposing and conforming SCPs</w:t>
      </w:r>
      <w:r w:rsidR="0095490D">
        <w:rPr>
          <w:rFonts w:ascii="Times New Roman" w:hAnsi="Times New Roman" w:cs="Times New Roman"/>
          <w:sz w:val="24"/>
          <w:szCs w:val="24"/>
        </w:rPr>
        <w:t>, that is 32.268%</w:t>
      </w:r>
      <w:r w:rsidR="009A5965">
        <w:rPr>
          <w:rFonts w:ascii="Times New Roman" w:hAnsi="Times New Roman" w:cs="Times New Roman"/>
          <w:sz w:val="24"/>
          <w:szCs w:val="24"/>
        </w:rPr>
        <w:t>, while that of normal co-expression structure, by the sum of normal</w:t>
      </w:r>
      <w:r w:rsidR="0095490D">
        <w:rPr>
          <w:rFonts w:ascii="Times New Roman" w:hAnsi="Times New Roman" w:cs="Times New Roman"/>
          <w:sz w:val="24"/>
          <w:szCs w:val="24"/>
        </w:rPr>
        <w:t>-specific, opposing and conforming SCPs, that is 36.333%. The difference between the two areas, 4.07%, is exactly the D-value obtained by two-sample KS test and simply the difference between the percentages of normal-specific and CML-specific gene pairs. Such relationship spotlights the importance of contrasting the normal-specific and CML-specific gene pairs.</w:t>
      </w:r>
      <w:r w:rsidR="00960B5E">
        <w:rPr>
          <w:rFonts w:ascii="Times New Roman" w:hAnsi="Times New Roman" w:cs="Times New Roman"/>
          <w:sz w:val="24"/>
          <w:szCs w:val="24"/>
        </w:rPr>
        <w:t xml:space="preserve"> Further, the differential structure implicated the asymmetry of contour map of co-expression galaxy over the identity line as shown in Figure 1</w:t>
      </w:r>
      <w:r w:rsidR="008726CD">
        <w:rPr>
          <w:rFonts w:ascii="Times New Roman" w:hAnsi="Times New Roman" w:cs="Times New Roman"/>
          <w:sz w:val="24"/>
          <w:szCs w:val="24"/>
        </w:rPr>
        <w:t>4</w:t>
      </w:r>
      <w:r w:rsidR="00960B5E">
        <w:rPr>
          <w:rFonts w:ascii="Times New Roman" w:hAnsi="Times New Roman" w:cs="Times New Roman"/>
          <w:sz w:val="24"/>
          <w:szCs w:val="24"/>
        </w:rPr>
        <w:t>.</w:t>
      </w:r>
    </w:p>
    <w:p w:rsidR="00B47125" w:rsidRDefault="00B47125" w:rsidP="0095490D">
      <w:pPr>
        <w:ind w:firstLine="270"/>
        <w:rPr>
          <w:rFonts w:ascii="Times New Roman" w:hAnsi="Times New Roman" w:cs="Times New Roman"/>
          <w:sz w:val="24"/>
          <w:szCs w:val="24"/>
        </w:rPr>
      </w:pPr>
    </w:p>
    <w:p w:rsidR="00B47125" w:rsidRDefault="00B47125" w:rsidP="0095490D">
      <w:pPr>
        <w:ind w:firstLine="270"/>
        <w:rPr>
          <w:rFonts w:ascii="Times New Roman" w:hAnsi="Times New Roman" w:cs="Times New Roman"/>
          <w:sz w:val="24"/>
          <w:szCs w:val="24"/>
        </w:rPr>
      </w:pPr>
      <w:r>
        <w:rPr>
          <w:rFonts w:ascii="Times New Roman" w:hAnsi="Times New Roman" w:cs="Times New Roman"/>
          <w:sz w:val="24"/>
          <w:szCs w:val="24"/>
        </w:rPr>
        <w:t xml:space="preserve">To verify the connections between NPM1 and BCR-ABL-related pathways in CML, the pairs were formed between NPM1 and the MAPK and PI3K/AKT pathway members and extracted from normal-specific and CML-specific SCPs. </w:t>
      </w:r>
      <w:r w:rsidR="00257C83">
        <w:rPr>
          <w:rFonts w:ascii="Times New Roman" w:hAnsi="Times New Roman" w:cs="Times New Roman"/>
          <w:sz w:val="24"/>
          <w:szCs w:val="24"/>
        </w:rPr>
        <w:t>Figure 1</w:t>
      </w:r>
      <w:r w:rsidR="008726CD">
        <w:rPr>
          <w:rFonts w:ascii="Times New Roman" w:hAnsi="Times New Roman" w:cs="Times New Roman"/>
          <w:sz w:val="24"/>
          <w:szCs w:val="24"/>
        </w:rPr>
        <w:t>5</w:t>
      </w:r>
      <w:r>
        <w:rPr>
          <w:rFonts w:ascii="Times New Roman" w:hAnsi="Times New Roman" w:cs="Times New Roman"/>
          <w:sz w:val="24"/>
          <w:szCs w:val="24"/>
        </w:rPr>
        <w:t xml:space="preserve"> </w:t>
      </w:r>
      <w:r w:rsidR="00257C83">
        <w:rPr>
          <w:rFonts w:ascii="Times New Roman" w:hAnsi="Times New Roman" w:cs="Times New Roman"/>
          <w:sz w:val="24"/>
          <w:szCs w:val="24"/>
        </w:rPr>
        <w:t>illustrates</w:t>
      </w:r>
      <w:r>
        <w:rPr>
          <w:rFonts w:ascii="Times New Roman" w:hAnsi="Times New Roman" w:cs="Times New Roman"/>
          <w:sz w:val="24"/>
          <w:szCs w:val="24"/>
        </w:rPr>
        <w:t xml:space="preserve"> </w:t>
      </w:r>
      <w:r w:rsidR="00257C83">
        <w:rPr>
          <w:rFonts w:ascii="Times New Roman" w:hAnsi="Times New Roman" w:cs="Times New Roman"/>
          <w:sz w:val="24"/>
          <w:szCs w:val="24"/>
        </w:rPr>
        <w:t>the normal-specific (left, d</w:t>
      </w:r>
      <w:r w:rsidR="00FE211D">
        <w:rPr>
          <w:rFonts w:ascii="Times New Roman" w:hAnsi="Times New Roman" w:cs="Times New Roman"/>
          <w:sz w:val="24"/>
          <w:szCs w:val="24"/>
        </w:rPr>
        <w:t>ash</w:t>
      </w:r>
      <w:r w:rsidR="00257C83">
        <w:rPr>
          <w:rFonts w:ascii="Times New Roman" w:hAnsi="Times New Roman" w:cs="Times New Roman"/>
          <w:sz w:val="24"/>
          <w:szCs w:val="24"/>
        </w:rPr>
        <w:t xml:space="preserve">ed) and CML-specific (right, solid) </w:t>
      </w:r>
      <w:r>
        <w:rPr>
          <w:rFonts w:ascii="Times New Roman" w:hAnsi="Times New Roman" w:cs="Times New Roman"/>
          <w:sz w:val="24"/>
          <w:szCs w:val="24"/>
        </w:rPr>
        <w:t>connections</w:t>
      </w:r>
      <w:r w:rsidR="00257C83">
        <w:rPr>
          <w:rFonts w:ascii="Times New Roman" w:hAnsi="Times New Roman" w:cs="Times New Roman"/>
          <w:sz w:val="24"/>
          <w:szCs w:val="24"/>
        </w:rPr>
        <w:t xml:space="preserve"> of pathway members with NPM1. It was found that NPM1 </w:t>
      </w:r>
      <w:r w:rsidR="00786837">
        <w:rPr>
          <w:rFonts w:ascii="Times New Roman" w:hAnsi="Times New Roman" w:cs="Times New Roman"/>
          <w:sz w:val="24"/>
          <w:szCs w:val="24"/>
        </w:rPr>
        <w:t>exhibited</w:t>
      </w:r>
      <w:r w:rsidR="00257C83">
        <w:rPr>
          <w:rFonts w:ascii="Times New Roman" w:hAnsi="Times New Roman" w:cs="Times New Roman"/>
          <w:sz w:val="24"/>
          <w:szCs w:val="24"/>
        </w:rPr>
        <w:t xml:space="preserve"> more connections </w:t>
      </w:r>
      <w:r w:rsidR="00786837">
        <w:rPr>
          <w:rFonts w:ascii="Times New Roman" w:hAnsi="Times New Roman" w:cs="Times New Roman"/>
          <w:sz w:val="24"/>
          <w:szCs w:val="24"/>
        </w:rPr>
        <w:t>with BCR-ABL-related pathways over</w:t>
      </w:r>
      <w:r w:rsidR="00257C83">
        <w:rPr>
          <w:rFonts w:ascii="Times New Roman" w:hAnsi="Times New Roman" w:cs="Times New Roman"/>
          <w:sz w:val="24"/>
          <w:szCs w:val="24"/>
        </w:rPr>
        <w:t xml:space="preserve"> the CML state than the normal state.</w:t>
      </w:r>
      <w:r w:rsidR="00B47E7E">
        <w:rPr>
          <w:rFonts w:ascii="Times New Roman" w:hAnsi="Times New Roman" w:cs="Times New Roman"/>
          <w:sz w:val="24"/>
          <w:szCs w:val="24"/>
        </w:rPr>
        <w:t xml:space="preserve"> The findings confirmed the role of NPM1 as a </w:t>
      </w:r>
      <w:proofErr w:type="spellStart"/>
      <w:r w:rsidR="00B47E7E">
        <w:rPr>
          <w:rFonts w:ascii="Times New Roman" w:hAnsi="Times New Roman" w:cs="Times New Roman"/>
          <w:sz w:val="24"/>
          <w:szCs w:val="24"/>
        </w:rPr>
        <w:t>nucleolar</w:t>
      </w:r>
      <w:proofErr w:type="spellEnd"/>
      <w:r w:rsidR="00B47E7E">
        <w:rPr>
          <w:rFonts w:ascii="Times New Roman" w:hAnsi="Times New Roman" w:cs="Times New Roman"/>
          <w:sz w:val="24"/>
          <w:szCs w:val="24"/>
        </w:rPr>
        <w:t xml:space="preserve"> stress sensor responding to signals </w:t>
      </w:r>
      <w:r w:rsidR="00C56E45">
        <w:rPr>
          <w:rFonts w:ascii="Times New Roman" w:hAnsi="Times New Roman" w:cs="Times New Roman"/>
          <w:sz w:val="24"/>
          <w:szCs w:val="24"/>
        </w:rPr>
        <w:t>transmitted</w:t>
      </w:r>
      <w:r w:rsidR="00B47E7E">
        <w:rPr>
          <w:rFonts w:ascii="Times New Roman" w:hAnsi="Times New Roman" w:cs="Times New Roman"/>
          <w:sz w:val="24"/>
          <w:szCs w:val="24"/>
        </w:rPr>
        <w:t xml:space="preserve"> from BCR-ABL-related pathways and </w:t>
      </w:r>
      <w:r w:rsidR="00C56E45">
        <w:rPr>
          <w:rFonts w:ascii="Times New Roman" w:hAnsi="Times New Roman" w:cs="Times New Roman"/>
          <w:sz w:val="24"/>
          <w:szCs w:val="24"/>
        </w:rPr>
        <w:t>elucidated the altered connectivity of the sensory network in CML</w:t>
      </w:r>
      <w:r w:rsidR="00B47E7E">
        <w:rPr>
          <w:rFonts w:ascii="Times New Roman" w:hAnsi="Times New Roman" w:cs="Times New Roman"/>
          <w:sz w:val="24"/>
          <w:szCs w:val="24"/>
        </w:rPr>
        <w:t>.</w:t>
      </w:r>
      <w:r w:rsidR="00FD6EE4">
        <w:rPr>
          <w:rFonts w:ascii="Times New Roman" w:hAnsi="Times New Roman" w:cs="Times New Roman"/>
          <w:sz w:val="24"/>
          <w:szCs w:val="24"/>
        </w:rPr>
        <w:t xml:space="preserve"> It is worthy to note that more </w:t>
      </w:r>
      <w:r w:rsidR="00B865A4">
        <w:rPr>
          <w:rFonts w:ascii="Times New Roman" w:hAnsi="Times New Roman" w:cs="Times New Roman"/>
          <w:sz w:val="24"/>
          <w:szCs w:val="24"/>
        </w:rPr>
        <w:t>BCR-ABL-related pathway members associated</w:t>
      </w:r>
      <w:r w:rsidR="00FD6EE4">
        <w:rPr>
          <w:rFonts w:ascii="Times New Roman" w:hAnsi="Times New Roman" w:cs="Times New Roman"/>
          <w:sz w:val="24"/>
          <w:szCs w:val="24"/>
        </w:rPr>
        <w:t xml:space="preserve"> with NPM1 in CML</w:t>
      </w:r>
      <w:r w:rsidR="00AB0B36">
        <w:rPr>
          <w:rFonts w:ascii="Times New Roman" w:hAnsi="Times New Roman" w:cs="Times New Roman"/>
          <w:sz w:val="24"/>
          <w:szCs w:val="24"/>
        </w:rPr>
        <w:t xml:space="preserve"> disaccord</w:t>
      </w:r>
      <w:r w:rsidR="00744DF5">
        <w:rPr>
          <w:rFonts w:ascii="Times New Roman" w:hAnsi="Times New Roman" w:cs="Times New Roman"/>
          <w:sz w:val="24"/>
          <w:szCs w:val="24"/>
        </w:rPr>
        <w:t xml:space="preserve"> with stronger genome-wide co-expression in normal state. Such observation motivates further co-expression analysis of NPM1-related genes.</w:t>
      </w:r>
    </w:p>
    <w:p w:rsidR="00232AC1" w:rsidRDefault="00232AC1" w:rsidP="00675A32">
      <w:pPr>
        <w:rPr>
          <w:rFonts w:ascii="Times New Roman" w:hAnsi="Times New Roman" w:cs="Times New Roman"/>
          <w:sz w:val="24"/>
          <w:szCs w:val="24"/>
        </w:rPr>
      </w:pPr>
    </w:p>
    <w:p w:rsidR="00232AC1" w:rsidRDefault="00225C48"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54D9FFC6" wp14:editId="4A363B80">
            <wp:extent cx="5724525" cy="59055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4525" cy="5905500"/>
                    </a:xfrm>
                    <a:prstGeom prst="rect">
                      <a:avLst/>
                    </a:prstGeom>
                    <a:noFill/>
                    <a:ln>
                      <a:noFill/>
                    </a:ln>
                  </pic:spPr>
                </pic:pic>
              </a:graphicData>
            </a:graphic>
          </wp:inline>
        </w:drawing>
      </w:r>
    </w:p>
    <w:p w:rsidR="00675A32" w:rsidRDefault="00B020A1" w:rsidP="00675A32">
      <w:pPr>
        <w:rPr>
          <w:rFonts w:ascii="Times New Roman" w:hAnsi="Times New Roman" w:cs="Times New Roman"/>
          <w:sz w:val="24"/>
          <w:szCs w:val="24"/>
        </w:rPr>
      </w:pPr>
      <w:proofErr w:type="gramStart"/>
      <w:r>
        <w:rPr>
          <w:rFonts w:ascii="Times New Roman" w:hAnsi="Times New Roman" w:cs="Times New Roman"/>
          <w:sz w:val="24"/>
          <w:szCs w:val="24"/>
        </w:rPr>
        <w:t>Figure 1</w:t>
      </w:r>
      <w:r w:rsidR="008726CD">
        <w:rPr>
          <w:rFonts w:ascii="Times New Roman" w:hAnsi="Times New Roman" w:cs="Times New Roman"/>
          <w:sz w:val="24"/>
          <w:szCs w:val="24"/>
        </w:rPr>
        <w:t>3</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proofErr w:type="gramStart"/>
      <w:r>
        <w:rPr>
          <w:rFonts w:ascii="Times New Roman" w:hAnsi="Times New Roman" w:cs="Times New Roman"/>
          <w:sz w:val="24"/>
          <w:szCs w:val="24"/>
        </w:rPr>
        <w:t>Relationship between co-expression structures and partitioned co-expression galaxy.</w:t>
      </w:r>
      <w:proofErr w:type="gramEnd"/>
      <w:r>
        <w:rPr>
          <w:rFonts w:ascii="Times New Roman" w:hAnsi="Times New Roman" w:cs="Times New Roman"/>
          <w:sz w:val="24"/>
          <w:szCs w:val="24"/>
        </w:rPr>
        <w:t xml:space="preserve"> </w:t>
      </w:r>
      <w:r w:rsidR="0075528F">
        <w:rPr>
          <w:rFonts w:ascii="Times New Roman" w:hAnsi="Times New Roman" w:cs="Times New Roman"/>
          <w:sz w:val="24"/>
          <w:szCs w:val="24"/>
        </w:rPr>
        <w:t>The partitioning of the co-expression galaxy reveals regional differences in the percentages of gene pairs among nine regions (left-bottom). The combinations of SCP counts accounts for the tails of co-expression structures (left-top, right-bottom). As the genome-wide co-expression structures are most likely symmetric, the difference in the areas under the tails between CML and normal groups is the only cause of differential structure</w:t>
      </w:r>
      <w:r w:rsidR="00B83701">
        <w:rPr>
          <w:rFonts w:ascii="Times New Roman" w:hAnsi="Times New Roman" w:cs="Times New Roman"/>
          <w:sz w:val="24"/>
          <w:szCs w:val="24"/>
        </w:rPr>
        <w:t xml:space="preserve"> (righ</w:t>
      </w:r>
      <w:r w:rsidR="008726CD">
        <w:rPr>
          <w:rFonts w:ascii="Times New Roman" w:hAnsi="Times New Roman" w:cs="Times New Roman"/>
          <w:sz w:val="24"/>
          <w:szCs w:val="24"/>
        </w:rPr>
        <w:t>t</w:t>
      </w:r>
      <w:r w:rsidR="00B83701">
        <w:rPr>
          <w:rFonts w:ascii="Times New Roman" w:hAnsi="Times New Roman" w:cs="Times New Roman"/>
          <w:sz w:val="24"/>
          <w:szCs w:val="24"/>
        </w:rPr>
        <w:t>-top)</w:t>
      </w:r>
      <w:r w:rsidR="0075528F">
        <w:rPr>
          <w:rFonts w:ascii="Times New Roman" w:hAnsi="Times New Roman" w:cs="Times New Roman"/>
          <w:sz w:val="24"/>
          <w:szCs w:val="24"/>
        </w:rPr>
        <w:t>.</w:t>
      </w:r>
    </w:p>
    <w:p w:rsidR="0080421F" w:rsidRDefault="0080421F" w:rsidP="00675A32">
      <w:pPr>
        <w:rPr>
          <w:rFonts w:ascii="Times New Roman" w:hAnsi="Times New Roman" w:cs="Times New Roman"/>
          <w:sz w:val="24"/>
          <w:szCs w:val="24"/>
        </w:rPr>
      </w:pPr>
    </w:p>
    <w:p w:rsidR="0080421F" w:rsidRDefault="0080421F"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1D957EE9" wp14:editId="0B326938">
            <wp:extent cx="2657475" cy="27453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57475" cy="2745381"/>
                    </a:xfrm>
                    <a:prstGeom prst="rect">
                      <a:avLst/>
                    </a:prstGeom>
                    <a:noFill/>
                    <a:ln>
                      <a:noFill/>
                    </a:ln>
                  </pic:spPr>
                </pic:pic>
              </a:graphicData>
            </a:graphic>
          </wp:inline>
        </w:drawing>
      </w:r>
    </w:p>
    <w:p w:rsidR="0080421F" w:rsidRDefault="00960B5E" w:rsidP="00675A32">
      <w:pPr>
        <w:rPr>
          <w:rFonts w:ascii="Times New Roman" w:hAnsi="Times New Roman" w:cs="Times New Roman"/>
          <w:sz w:val="24"/>
          <w:szCs w:val="24"/>
        </w:rPr>
      </w:pPr>
      <w:proofErr w:type="gramStart"/>
      <w:r>
        <w:rPr>
          <w:rFonts w:ascii="Times New Roman" w:hAnsi="Times New Roman" w:cs="Times New Roman"/>
          <w:sz w:val="24"/>
          <w:szCs w:val="24"/>
        </w:rPr>
        <w:t>Figure 1</w:t>
      </w:r>
      <w:r w:rsidR="008726CD">
        <w:rPr>
          <w:rFonts w:ascii="Times New Roman" w:hAnsi="Times New Roman" w:cs="Times New Roman"/>
          <w:sz w:val="24"/>
          <w:szCs w:val="24"/>
        </w:rPr>
        <w:t>4</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proofErr w:type="gramStart"/>
      <w:r>
        <w:rPr>
          <w:rFonts w:ascii="Times New Roman" w:hAnsi="Times New Roman" w:cs="Times New Roman"/>
          <w:sz w:val="24"/>
          <w:szCs w:val="24"/>
        </w:rPr>
        <w:t>Contour map of co-expression galaxy.</w:t>
      </w:r>
      <w:proofErr w:type="gramEnd"/>
      <w:r>
        <w:rPr>
          <w:rFonts w:ascii="Times New Roman" w:hAnsi="Times New Roman" w:cs="Times New Roman"/>
          <w:sz w:val="24"/>
          <w:szCs w:val="24"/>
        </w:rPr>
        <w:t xml:space="preserve"> Each contour represents a curve tracing points with equal densities over the co-expression galaxy. D</w:t>
      </w:r>
      <w:r w:rsidR="00FE211D">
        <w:rPr>
          <w:rFonts w:ascii="Times New Roman" w:hAnsi="Times New Roman" w:cs="Times New Roman"/>
          <w:sz w:val="24"/>
          <w:szCs w:val="24"/>
        </w:rPr>
        <w:t>ash</w:t>
      </w:r>
      <w:r>
        <w:rPr>
          <w:rFonts w:ascii="Times New Roman" w:hAnsi="Times New Roman" w:cs="Times New Roman"/>
          <w:sz w:val="24"/>
          <w:szCs w:val="24"/>
        </w:rPr>
        <w:t>ed line is the identity line where the correlations are equal between normal and CML groups. The contours were not symmetric over the identity line and the asymmetry was attributed by the differential co-expression.</w:t>
      </w:r>
    </w:p>
    <w:p w:rsidR="0080421F" w:rsidRDefault="0080421F" w:rsidP="00675A32">
      <w:pPr>
        <w:rPr>
          <w:rFonts w:ascii="Times New Roman" w:hAnsi="Times New Roman" w:cs="Times New Roman"/>
          <w:sz w:val="24"/>
          <w:szCs w:val="24"/>
        </w:rPr>
      </w:pPr>
    </w:p>
    <w:p w:rsidR="00DC44E1" w:rsidRDefault="00257C83"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27FB4224" wp14:editId="6D252CC7">
            <wp:extent cx="5734050" cy="4829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4829175"/>
                    </a:xfrm>
                    <a:prstGeom prst="rect">
                      <a:avLst/>
                    </a:prstGeom>
                    <a:noFill/>
                    <a:ln>
                      <a:noFill/>
                    </a:ln>
                  </pic:spPr>
                </pic:pic>
              </a:graphicData>
            </a:graphic>
          </wp:inline>
        </w:drawing>
      </w:r>
    </w:p>
    <w:p w:rsidR="00DC44E1" w:rsidRDefault="00DC44E1" w:rsidP="00675A32">
      <w:pPr>
        <w:rPr>
          <w:rFonts w:ascii="Times New Roman" w:hAnsi="Times New Roman" w:cs="Times New Roman"/>
          <w:sz w:val="24"/>
          <w:szCs w:val="24"/>
        </w:rPr>
      </w:pPr>
      <w:proofErr w:type="gramStart"/>
      <w:r>
        <w:rPr>
          <w:rFonts w:ascii="Times New Roman" w:hAnsi="Times New Roman" w:cs="Times New Roman"/>
          <w:sz w:val="24"/>
          <w:szCs w:val="24"/>
        </w:rPr>
        <w:t>Figure 1</w:t>
      </w:r>
      <w:r w:rsidR="008726CD">
        <w:rPr>
          <w:rFonts w:ascii="Times New Roman" w:hAnsi="Times New Roman" w:cs="Times New Roman"/>
          <w:sz w:val="24"/>
          <w:szCs w:val="24"/>
        </w:rPr>
        <w:t>5</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sidR="00E7786C">
        <w:rPr>
          <w:rFonts w:ascii="Times New Roman" w:hAnsi="Times New Roman" w:cs="Times New Roman"/>
          <w:sz w:val="24"/>
          <w:szCs w:val="24"/>
        </w:rPr>
        <w:t>BCR-ABL related pathways (MAPK and PI3K/AKT) and their connections with NPM1. CML-specific pairs and normal-specific pairs are represented by solid lines</w:t>
      </w:r>
      <w:r w:rsidR="00257C83">
        <w:rPr>
          <w:rFonts w:ascii="Times New Roman" w:hAnsi="Times New Roman" w:cs="Times New Roman"/>
          <w:sz w:val="24"/>
          <w:szCs w:val="24"/>
        </w:rPr>
        <w:t xml:space="preserve"> on the right</w:t>
      </w:r>
      <w:r w:rsidR="00E7786C">
        <w:rPr>
          <w:rFonts w:ascii="Times New Roman" w:hAnsi="Times New Roman" w:cs="Times New Roman"/>
          <w:sz w:val="24"/>
          <w:szCs w:val="24"/>
        </w:rPr>
        <w:t xml:space="preserve"> and d</w:t>
      </w:r>
      <w:r w:rsidR="00FE211D">
        <w:rPr>
          <w:rFonts w:ascii="Times New Roman" w:hAnsi="Times New Roman" w:cs="Times New Roman"/>
          <w:sz w:val="24"/>
          <w:szCs w:val="24"/>
        </w:rPr>
        <w:t>ash</w:t>
      </w:r>
      <w:r w:rsidR="00E7786C">
        <w:rPr>
          <w:rFonts w:ascii="Times New Roman" w:hAnsi="Times New Roman" w:cs="Times New Roman"/>
          <w:sz w:val="24"/>
          <w:szCs w:val="24"/>
        </w:rPr>
        <w:t xml:space="preserve">ed lines </w:t>
      </w:r>
      <w:r w:rsidR="00257C83">
        <w:rPr>
          <w:rFonts w:ascii="Times New Roman" w:hAnsi="Times New Roman" w:cs="Times New Roman"/>
          <w:sz w:val="24"/>
          <w:szCs w:val="24"/>
        </w:rPr>
        <w:t xml:space="preserve">on the left </w:t>
      </w:r>
      <w:r w:rsidR="00E7786C">
        <w:rPr>
          <w:rFonts w:ascii="Times New Roman" w:hAnsi="Times New Roman" w:cs="Times New Roman"/>
          <w:sz w:val="24"/>
          <w:szCs w:val="24"/>
        </w:rPr>
        <w:t xml:space="preserve">respectively. </w:t>
      </w:r>
    </w:p>
    <w:p w:rsidR="00DC44E1" w:rsidRPr="00675A32" w:rsidRDefault="00DC44E1" w:rsidP="00675A32">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Co-expression n</w:t>
      </w:r>
      <w:r w:rsidR="00FA3D87">
        <w:rPr>
          <w:rFonts w:ascii="Times New Roman" w:hAnsi="Times New Roman" w:cs="Times New Roman" w:hint="eastAsia"/>
          <w:sz w:val="24"/>
          <w:szCs w:val="24"/>
        </w:rPr>
        <w:t xml:space="preserve">etworks for </w:t>
      </w:r>
      <w:r w:rsidR="007F621C">
        <w:rPr>
          <w:rFonts w:ascii="Times New Roman" w:hAnsi="Times New Roman" w:cs="Times New Roman"/>
          <w:sz w:val="24"/>
          <w:szCs w:val="24"/>
        </w:rPr>
        <w:t>NPM1-related genes</w:t>
      </w:r>
    </w:p>
    <w:p w:rsidR="00675A32" w:rsidRDefault="00675A32" w:rsidP="00675A32">
      <w:pPr>
        <w:rPr>
          <w:rFonts w:ascii="Times New Roman" w:hAnsi="Times New Roman" w:cs="Times New Roman"/>
          <w:sz w:val="24"/>
          <w:szCs w:val="24"/>
        </w:rPr>
      </w:pPr>
    </w:p>
    <w:p w:rsidR="00F90708" w:rsidRDefault="000D172E" w:rsidP="000D172E">
      <w:pPr>
        <w:ind w:firstLine="270"/>
        <w:rPr>
          <w:rFonts w:ascii="Times New Roman" w:hAnsi="Times New Roman" w:cs="Times New Roman"/>
          <w:sz w:val="24"/>
          <w:szCs w:val="24"/>
        </w:rPr>
      </w:pPr>
      <w:r>
        <w:rPr>
          <w:rFonts w:ascii="Times New Roman" w:hAnsi="Times New Roman" w:cs="Times New Roman"/>
          <w:sz w:val="24"/>
          <w:szCs w:val="24"/>
        </w:rPr>
        <w:t>Distribution-based classification was performed on the expression matrices of the NPM1-related genes. The co-expression structures of CML and normal groups are shown in Figure 1</w:t>
      </w:r>
      <w:r w:rsidR="008726CD">
        <w:rPr>
          <w:rFonts w:ascii="Times New Roman" w:hAnsi="Times New Roman" w:cs="Times New Roman"/>
          <w:sz w:val="24"/>
          <w:szCs w:val="24"/>
        </w:rPr>
        <w:t>6</w:t>
      </w:r>
      <w:r>
        <w:rPr>
          <w:rFonts w:ascii="Times New Roman" w:hAnsi="Times New Roman" w:cs="Times New Roman"/>
          <w:sz w:val="24"/>
          <w:szCs w:val="24"/>
        </w:rPr>
        <w:t xml:space="preserve">. </w:t>
      </w:r>
      <w:r w:rsidR="00FC5913">
        <w:rPr>
          <w:rFonts w:ascii="Times New Roman" w:hAnsi="Times New Roman" w:cs="Times New Roman"/>
          <w:sz w:val="24"/>
          <w:szCs w:val="24"/>
        </w:rPr>
        <w:t>Two-sample KS test identified</w:t>
      </w:r>
      <w:r>
        <w:rPr>
          <w:rFonts w:ascii="Times New Roman" w:hAnsi="Times New Roman" w:cs="Times New Roman"/>
          <w:sz w:val="24"/>
          <w:szCs w:val="24"/>
        </w:rPr>
        <w:t xml:space="preserve"> the optimal threshold at Ĉ = 0.</w:t>
      </w:r>
      <w:r w:rsidR="00FC5913">
        <w:rPr>
          <w:rFonts w:ascii="Times New Roman" w:hAnsi="Times New Roman" w:cs="Times New Roman"/>
          <w:sz w:val="24"/>
          <w:szCs w:val="24"/>
        </w:rPr>
        <w:t>2</w:t>
      </w:r>
      <w:r>
        <w:rPr>
          <w:rFonts w:ascii="Times New Roman" w:hAnsi="Times New Roman" w:cs="Times New Roman"/>
          <w:sz w:val="24"/>
          <w:szCs w:val="24"/>
        </w:rPr>
        <w:t>5</w:t>
      </w:r>
      <w:r w:rsidR="00FC5913">
        <w:rPr>
          <w:rFonts w:ascii="Times New Roman" w:hAnsi="Times New Roman" w:cs="Times New Roman"/>
          <w:sz w:val="24"/>
          <w:szCs w:val="24"/>
        </w:rPr>
        <w:t>2 and the optimal deviation</w:t>
      </w:r>
      <w:r>
        <w:rPr>
          <w:rFonts w:ascii="Times New Roman" w:hAnsi="Times New Roman" w:cs="Times New Roman"/>
          <w:sz w:val="24"/>
          <w:szCs w:val="24"/>
        </w:rPr>
        <w:t xml:space="preserve"> </w:t>
      </w:r>
      <w:r w:rsidR="00FC5913">
        <w:rPr>
          <w:rFonts w:ascii="Times New Roman" w:hAnsi="Times New Roman" w:cs="Times New Roman"/>
          <w:sz w:val="24"/>
          <w:szCs w:val="24"/>
        </w:rPr>
        <w:t>at</w:t>
      </w:r>
      <w:r>
        <w:rPr>
          <w:rFonts w:ascii="Times New Roman" w:hAnsi="Times New Roman" w:cs="Times New Roman"/>
          <w:sz w:val="24"/>
          <w:szCs w:val="24"/>
        </w:rPr>
        <w:t xml:space="preserve"> D = 0.</w:t>
      </w:r>
      <w:r w:rsidR="00CB3050">
        <w:rPr>
          <w:rFonts w:ascii="Times New Roman" w:hAnsi="Times New Roman" w:cs="Times New Roman"/>
          <w:sz w:val="24"/>
          <w:szCs w:val="24"/>
        </w:rPr>
        <w:t>1087</w:t>
      </w:r>
      <w:r>
        <w:rPr>
          <w:rFonts w:ascii="Times New Roman" w:hAnsi="Times New Roman" w:cs="Times New Roman"/>
          <w:sz w:val="24"/>
          <w:szCs w:val="24"/>
        </w:rPr>
        <w:t xml:space="preserve"> (p &lt; 0.001). Table </w:t>
      </w:r>
      <w:r w:rsidR="00FC5913">
        <w:rPr>
          <w:rFonts w:ascii="Times New Roman" w:hAnsi="Times New Roman" w:cs="Times New Roman"/>
          <w:sz w:val="24"/>
          <w:szCs w:val="24"/>
        </w:rPr>
        <w:t>6</w:t>
      </w:r>
      <w:r>
        <w:rPr>
          <w:rFonts w:ascii="Times New Roman" w:hAnsi="Times New Roman" w:cs="Times New Roman"/>
          <w:sz w:val="24"/>
          <w:szCs w:val="24"/>
        </w:rPr>
        <w:t xml:space="preserve"> shows the </w:t>
      </w:r>
      <w:r w:rsidR="00FC5913">
        <w:rPr>
          <w:rFonts w:ascii="Times New Roman" w:hAnsi="Times New Roman" w:cs="Times New Roman"/>
          <w:sz w:val="24"/>
          <w:szCs w:val="24"/>
        </w:rPr>
        <w:t xml:space="preserve">2×2 </w:t>
      </w:r>
      <w:r>
        <w:rPr>
          <w:rFonts w:ascii="Times New Roman" w:hAnsi="Times New Roman" w:cs="Times New Roman"/>
          <w:sz w:val="24"/>
          <w:szCs w:val="24"/>
        </w:rPr>
        <w:t xml:space="preserve">cross-tabulation of the gene pair counts </w:t>
      </w:r>
      <w:r w:rsidR="00FC5913">
        <w:rPr>
          <w:rFonts w:ascii="Times New Roman" w:hAnsi="Times New Roman" w:cs="Times New Roman"/>
          <w:sz w:val="24"/>
          <w:szCs w:val="24"/>
        </w:rPr>
        <w:t>against co-expression class and group</w:t>
      </w:r>
      <w:r>
        <w:rPr>
          <w:rFonts w:ascii="Times New Roman" w:hAnsi="Times New Roman" w:cs="Times New Roman"/>
          <w:sz w:val="24"/>
          <w:szCs w:val="24"/>
        </w:rPr>
        <w:t>. The</w:t>
      </w:r>
      <w:r w:rsidR="00CB3050">
        <w:rPr>
          <w:rFonts w:ascii="Times New Roman" w:hAnsi="Times New Roman" w:cs="Times New Roman"/>
          <w:sz w:val="24"/>
          <w:szCs w:val="24"/>
        </w:rPr>
        <w:t xml:space="preserve"> corresponding</w:t>
      </w:r>
      <w:r>
        <w:rPr>
          <w:rFonts w:ascii="Times New Roman" w:hAnsi="Times New Roman" w:cs="Times New Roman"/>
          <w:sz w:val="24"/>
          <w:szCs w:val="24"/>
        </w:rPr>
        <w:t xml:space="preserve"> </w:t>
      </w:r>
      <w:proofErr w:type="gramStart"/>
      <w:r>
        <w:rPr>
          <w:rFonts w:ascii="Times New Roman" w:hAnsi="Times New Roman" w:cs="Times New Roman"/>
          <w:sz w:val="24"/>
          <w:szCs w:val="24"/>
        </w:rPr>
        <w:t>log(</w:t>
      </w:r>
      <w:proofErr w:type="gramEnd"/>
      <w:r>
        <w:rPr>
          <w:rFonts w:ascii="Times New Roman" w:hAnsi="Times New Roman" w:cs="Times New Roman"/>
          <w:sz w:val="24"/>
          <w:szCs w:val="24"/>
        </w:rPr>
        <w:t xml:space="preserve">OR) </w:t>
      </w:r>
      <w:r w:rsidR="00CB3050">
        <w:rPr>
          <w:rFonts w:ascii="Times New Roman" w:hAnsi="Times New Roman" w:cs="Times New Roman"/>
          <w:sz w:val="24"/>
          <w:szCs w:val="24"/>
        </w:rPr>
        <w:t xml:space="preserve">value </w:t>
      </w:r>
      <w:r w:rsidR="00F90708">
        <w:rPr>
          <w:rFonts w:ascii="Times New Roman" w:hAnsi="Times New Roman" w:cs="Times New Roman"/>
          <w:sz w:val="24"/>
          <w:szCs w:val="24"/>
        </w:rPr>
        <w:t>wa</w:t>
      </w:r>
      <w:r>
        <w:rPr>
          <w:rFonts w:ascii="Times New Roman" w:hAnsi="Times New Roman" w:cs="Times New Roman"/>
          <w:sz w:val="24"/>
          <w:szCs w:val="24"/>
        </w:rPr>
        <w:t>s 0.</w:t>
      </w:r>
      <w:r w:rsidR="00CB3050">
        <w:rPr>
          <w:rFonts w:ascii="Times New Roman" w:hAnsi="Times New Roman" w:cs="Times New Roman"/>
          <w:sz w:val="24"/>
          <w:szCs w:val="24"/>
        </w:rPr>
        <w:t>227</w:t>
      </w:r>
      <w:r>
        <w:rPr>
          <w:rFonts w:ascii="Times New Roman" w:hAnsi="Times New Roman" w:cs="Times New Roman"/>
          <w:sz w:val="24"/>
          <w:szCs w:val="24"/>
        </w:rPr>
        <w:t xml:space="preserve">, indicating that the strong co-expression of </w:t>
      </w:r>
      <w:r w:rsidR="00CB3050">
        <w:rPr>
          <w:rFonts w:ascii="Times New Roman" w:hAnsi="Times New Roman" w:cs="Times New Roman"/>
          <w:sz w:val="24"/>
          <w:szCs w:val="24"/>
        </w:rPr>
        <w:t xml:space="preserve">NPM1-related </w:t>
      </w:r>
      <w:r>
        <w:rPr>
          <w:rFonts w:ascii="Times New Roman" w:hAnsi="Times New Roman" w:cs="Times New Roman"/>
          <w:sz w:val="24"/>
          <w:szCs w:val="24"/>
        </w:rPr>
        <w:t xml:space="preserve">gene pairs </w:t>
      </w:r>
      <w:r w:rsidR="00F90708">
        <w:rPr>
          <w:rFonts w:ascii="Times New Roman" w:hAnsi="Times New Roman" w:cs="Times New Roman"/>
          <w:sz w:val="24"/>
          <w:szCs w:val="24"/>
        </w:rPr>
        <w:t>wa</w:t>
      </w:r>
      <w:r>
        <w:rPr>
          <w:rFonts w:ascii="Times New Roman" w:hAnsi="Times New Roman" w:cs="Times New Roman"/>
          <w:sz w:val="24"/>
          <w:szCs w:val="24"/>
        </w:rPr>
        <w:t xml:space="preserve">s more associated with the </w:t>
      </w:r>
      <w:r w:rsidR="00CB3050">
        <w:rPr>
          <w:rFonts w:ascii="Times New Roman" w:hAnsi="Times New Roman" w:cs="Times New Roman"/>
          <w:sz w:val="24"/>
          <w:szCs w:val="24"/>
        </w:rPr>
        <w:t>CML</w:t>
      </w:r>
      <w:r>
        <w:rPr>
          <w:rFonts w:ascii="Times New Roman" w:hAnsi="Times New Roman" w:cs="Times New Roman"/>
          <w:sz w:val="24"/>
          <w:szCs w:val="24"/>
        </w:rPr>
        <w:t xml:space="preserve"> group.</w:t>
      </w:r>
      <w:r w:rsidR="00F90708">
        <w:rPr>
          <w:rFonts w:ascii="Times New Roman" w:hAnsi="Times New Roman" w:cs="Times New Roman"/>
          <w:sz w:val="24"/>
          <w:szCs w:val="24"/>
        </w:rPr>
        <w:t xml:space="preserve"> Similar to what was illustrated in </w:t>
      </w:r>
      <w:r w:rsidR="008726CD">
        <w:rPr>
          <w:rFonts w:ascii="Times New Roman" w:hAnsi="Times New Roman" w:cs="Times New Roman"/>
          <w:sz w:val="24"/>
          <w:szCs w:val="24"/>
        </w:rPr>
        <w:t>F</w:t>
      </w:r>
      <w:r w:rsidR="00F90708">
        <w:rPr>
          <w:rFonts w:ascii="Times New Roman" w:hAnsi="Times New Roman" w:cs="Times New Roman"/>
          <w:sz w:val="24"/>
          <w:szCs w:val="24"/>
        </w:rPr>
        <w:t>igure 1</w:t>
      </w:r>
      <w:r w:rsidR="008726CD">
        <w:rPr>
          <w:rFonts w:ascii="Times New Roman" w:hAnsi="Times New Roman" w:cs="Times New Roman"/>
          <w:sz w:val="24"/>
          <w:szCs w:val="24"/>
        </w:rPr>
        <w:t>5</w:t>
      </w:r>
      <w:r w:rsidR="00F90708">
        <w:rPr>
          <w:rFonts w:ascii="Times New Roman" w:hAnsi="Times New Roman" w:cs="Times New Roman"/>
          <w:sz w:val="24"/>
          <w:szCs w:val="24"/>
        </w:rPr>
        <w:t>, the differential structure of NPM1-related genes was opposite to that of the whole genome.</w:t>
      </w:r>
    </w:p>
    <w:p w:rsidR="00F90708" w:rsidRDefault="00F90708" w:rsidP="000D172E">
      <w:pPr>
        <w:ind w:firstLine="270"/>
        <w:rPr>
          <w:rFonts w:ascii="Times New Roman" w:hAnsi="Times New Roman" w:cs="Times New Roman"/>
          <w:sz w:val="24"/>
          <w:szCs w:val="24"/>
        </w:rPr>
      </w:pPr>
    </w:p>
    <w:p w:rsidR="00062934" w:rsidRDefault="00F90708" w:rsidP="000D172E">
      <w:pPr>
        <w:ind w:firstLine="270"/>
        <w:rPr>
          <w:rFonts w:ascii="Times New Roman" w:hAnsi="Times New Roman" w:cs="Times New Roman"/>
          <w:sz w:val="24"/>
          <w:szCs w:val="24"/>
        </w:rPr>
      </w:pPr>
      <w:r>
        <w:rPr>
          <w:rFonts w:ascii="Times New Roman" w:hAnsi="Times New Roman" w:cs="Times New Roman"/>
          <w:sz w:val="24"/>
          <w:szCs w:val="24"/>
        </w:rPr>
        <w:t>The significance of the observed co-expression pattern was examined by randomization test</w:t>
      </w:r>
      <w:r w:rsidR="00710D91">
        <w:rPr>
          <w:rFonts w:ascii="Times New Roman" w:hAnsi="Times New Roman" w:cs="Times New Roman"/>
          <w:sz w:val="24"/>
          <w:szCs w:val="24"/>
        </w:rPr>
        <w:t xml:space="preserve">, which generated </w:t>
      </w:r>
      <w:r w:rsidR="00CC0664">
        <w:rPr>
          <w:rFonts w:ascii="Times New Roman" w:hAnsi="Times New Roman" w:cs="Times New Roman"/>
          <w:sz w:val="24"/>
          <w:szCs w:val="24"/>
        </w:rPr>
        <w:t>the null distribution of</w:t>
      </w:r>
      <w:r w:rsidR="00710D91">
        <w:rPr>
          <w:rFonts w:ascii="Times New Roman" w:hAnsi="Times New Roman" w:cs="Times New Roman"/>
          <w:sz w:val="24"/>
          <w:szCs w:val="24"/>
        </w:rPr>
        <w:t xml:space="preserve"> </w:t>
      </w:r>
      <w:proofErr w:type="gramStart"/>
      <w:r w:rsidR="00710D91">
        <w:rPr>
          <w:rFonts w:ascii="Times New Roman" w:hAnsi="Times New Roman" w:cs="Times New Roman"/>
          <w:sz w:val="24"/>
          <w:szCs w:val="24"/>
        </w:rPr>
        <w:t>log(</w:t>
      </w:r>
      <w:proofErr w:type="gramEnd"/>
      <w:r w:rsidR="00710D91">
        <w:rPr>
          <w:rFonts w:ascii="Times New Roman" w:hAnsi="Times New Roman" w:cs="Times New Roman"/>
          <w:sz w:val="24"/>
          <w:szCs w:val="24"/>
        </w:rPr>
        <w:t xml:space="preserve">OR) as shown in </w:t>
      </w:r>
      <w:r w:rsidR="008726CD">
        <w:rPr>
          <w:rFonts w:ascii="Times New Roman" w:hAnsi="Times New Roman" w:cs="Times New Roman"/>
          <w:sz w:val="24"/>
          <w:szCs w:val="24"/>
        </w:rPr>
        <w:t>F</w:t>
      </w:r>
      <w:r w:rsidR="00710D91">
        <w:rPr>
          <w:rFonts w:ascii="Times New Roman" w:hAnsi="Times New Roman" w:cs="Times New Roman"/>
          <w:sz w:val="24"/>
          <w:szCs w:val="24"/>
        </w:rPr>
        <w:t>igure 1</w:t>
      </w:r>
      <w:r w:rsidR="008726CD">
        <w:rPr>
          <w:rFonts w:ascii="Times New Roman" w:hAnsi="Times New Roman" w:cs="Times New Roman"/>
          <w:sz w:val="24"/>
          <w:szCs w:val="24"/>
        </w:rPr>
        <w:t>7</w:t>
      </w:r>
      <w:r w:rsidR="00710D91">
        <w:rPr>
          <w:rFonts w:ascii="Times New Roman" w:hAnsi="Times New Roman" w:cs="Times New Roman"/>
          <w:sz w:val="24"/>
          <w:szCs w:val="24"/>
        </w:rPr>
        <w:t>.</w:t>
      </w:r>
      <w:r w:rsidR="00CC0664">
        <w:rPr>
          <w:rFonts w:ascii="Times New Roman" w:hAnsi="Times New Roman" w:cs="Times New Roman"/>
          <w:sz w:val="24"/>
          <w:szCs w:val="24"/>
        </w:rPr>
        <w:t xml:space="preserve"> A vast majority of randomizations gave negative values of </w:t>
      </w:r>
      <w:proofErr w:type="gramStart"/>
      <w:r w:rsidR="00CC0664">
        <w:rPr>
          <w:rFonts w:ascii="Times New Roman" w:hAnsi="Times New Roman" w:cs="Times New Roman"/>
          <w:sz w:val="24"/>
          <w:szCs w:val="24"/>
        </w:rPr>
        <w:t>log(</w:t>
      </w:r>
      <w:proofErr w:type="gramEnd"/>
      <w:r w:rsidR="00CC0664">
        <w:rPr>
          <w:rFonts w:ascii="Times New Roman" w:hAnsi="Times New Roman" w:cs="Times New Roman"/>
          <w:sz w:val="24"/>
          <w:szCs w:val="24"/>
        </w:rPr>
        <w:t xml:space="preserve">OR) and the observed value was at the far right hand side of the null distribution with p=0. </w:t>
      </w:r>
      <w:r w:rsidR="00002214">
        <w:rPr>
          <w:rFonts w:ascii="Times New Roman" w:hAnsi="Times New Roman" w:cs="Times New Roman"/>
          <w:sz w:val="24"/>
          <w:szCs w:val="24"/>
        </w:rPr>
        <w:t xml:space="preserve">Thus, the co-expression pattern was not </w:t>
      </w:r>
      <w:r w:rsidR="00002214">
        <w:rPr>
          <w:rFonts w:ascii="Times New Roman" w:hAnsi="Times New Roman" w:cs="Times New Roman"/>
          <w:sz w:val="24"/>
          <w:szCs w:val="24"/>
        </w:rPr>
        <w:lastRenderedPageBreak/>
        <w:t>observed by chance.</w:t>
      </w:r>
    </w:p>
    <w:p w:rsidR="00062934" w:rsidRDefault="00062934" w:rsidP="000D172E">
      <w:pPr>
        <w:ind w:firstLine="270"/>
        <w:rPr>
          <w:rFonts w:ascii="Times New Roman" w:hAnsi="Times New Roman" w:cs="Times New Roman"/>
          <w:sz w:val="24"/>
          <w:szCs w:val="24"/>
        </w:rPr>
      </w:pPr>
    </w:p>
    <w:p w:rsidR="000D172E" w:rsidRDefault="002270EE" w:rsidP="000D172E">
      <w:pPr>
        <w:ind w:firstLine="270"/>
        <w:rPr>
          <w:rFonts w:ascii="Times New Roman" w:hAnsi="Times New Roman" w:cs="Times New Roman"/>
          <w:sz w:val="24"/>
          <w:szCs w:val="24"/>
        </w:rPr>
      </w:pPr>
      <w:r>
        <w:rPr>
          <w:rFonts w:ascii="Times New Roman" w:hAnsi="Times New Roman" w:cs="Times New Roman"/>
          <w:sz w:val="24"/>
          <w:szCs w:val="24"/>
        </w:rPr>
        <w:t xml:space="preserve">Based on the optimal threshold, the co-expression galaxy was partitioned into nine regions and the </w:t>
      </w:r>
      <w:r w:rsidR="004C40E3">
        <w:rPr>
          <w:rFonts w:ascii="Times New Roman" w:hAnsi="Times New Roman" w:cs="Times New Roman"/>
          <w:sz w:val="24"/>
          <w:szCs w:val="24"/>
        </w:rPr>
        <w:t xml:space="preserve">corresponding </w:t>
      </w:r>
      <w:r>
        <w:rPr>
          <w:rFonts w:ascii="Times New Roman" w:hAnsi="Times New Roman" w:cs="Times New Roman"/>
          <w:sz w:val="24"/>
          <w:szCs w:val="24"/>
        </w:rPr>
        <w:t>percentages of gene pairs are shown in Figure 1</w:t>
      </w:r>
      <w:r w:rsidR="00C33BEA">
        <w:rPr>
          <w:rFonts w:ascii="Times New Roman" w:hAnsi="Times New Roman" w:cs="Times New Roman"/>
          <w:sz w:val="24"/>
          <w:szCs w:val="24"/>
        </w:rPr>
        <w:t>8</w:t>
      </w:r>
      <w:r>
        <w:rPr>
          <w:rFonts w:ascii="Times New Roman" w:hAnsi="Times New Roman" w:cs="Times New Roman"/>
          <w:sz w:val="24"/>
          <w:szCs w:val="24"/>
        </w:rPr>
        <w:t xml:space="preserve">. </w:t>
      </w:r>
      <w:r w:rsidR="00062934">
        <w:rPr>
          <w:rFonts w:ascii="Times New Roman" w:hAnsi="Times New Roman" w:cs="Times New Roman"/>
          <w:sz w:val="24"/>
          <w:szCs w:val="24"/>
        </w:rPr>
        <w:t xml:space="preserve">The </w:t>
      </w:r>
      <w:r w:rsidR="004C40E3">
        <w:rPr>
          <w:rFonts w:ascii="Times New Roman" w:hAnsi="Times New Roman" w:cs="Times New Roman"/>
          <w:sz w:val="24"/>
          <w:szCs w:val="24"/>
        </w:rPr>
        <w:t>distribution-based gene pair classification yielded</w:t>
      </w:r>
      <w:r w:rsidR="00062934">
        <w:rPr>
          <w:rFonts w:ascii="Times New Roman" w:hAnsi="Times New Roman" w:cs="Times New Roman"/>
          <w:sz w:val="24"/>
          <w:szCs w:val="24"/>
        </w:rPr>
        <w:t xml:space="preserve"> 583 normal-specific and 1048 CML-specific SCPs</w:t>
      </w:r>
      <w:r w:rsidR="004C40E3">
        <w:rPr>
          <w:rFonts w:ascii="Times New Roman" w:hAnsi="Times New Roman" w:cs="Times New Roman"/>
          <w:sz w:val="24"/>
          <w:szCs w:val="24"/>
        </w:rPr>
        <w:t xml:space="preserve">. </w:t>
      </w:r>
      <w:r w:rsidR="0023454D">
        <w:rPr>
          <w:rFonts w:ascii="Times New Roman" w:hAnsi="Times New Roman" w:cs="Times New Roman"/>
          <w:sz w:val="24"/>
          <w:szCs w:val="24"/>
        </w:rPr>
        <w:t>The connections between NPM1 and its strongly co-expressed genes and those among RP genes were selected to be visualized in t</w:t>
      </w:r>
      <w:r w:rsidR="004C40E3">
        <w:rPr>
          <w:rFonts w:ascii="Times New Roman" w:hAnsi="Times New Roman" w:cs="Times New Roman"/>
          <w:sz w:val="24"/>
          <w:szCs w:val="24"/>
        </w:rPr>
        <w:t>he normal-specific and CML-specific gene networks</w:t>
      </w:r>
      <w:r w:rsidR="0023454D">
        <w:rPr>
          <w:rFonts w:ascii="Times New Roman" w:hAnsi="Times New Roman" w:cs="Times New Roman"/>
          <w:sz w:val="24"/>
          <w:szCs w:val="24"/>
        </w:rPr>
        <w:t xml:space="preserve"> as</w:t>
      </w:r>
      <w:r w:rsidR="004C40E3">
        <w:rPr>
          <w:rFonts w:ascii="Times New Roman" w:hAnsi="Times New Roman" w:cs="Times New Roman"/>
          <w:sz w:val="24"/>
          <w:szCs w:val="24"/>
        </w:rPr>
        <w:t xml:space="preserve"> shown in Figure</w:t>
      </w:r>
      <w:r w:rsidR="00023C22">
        <w:rPr>
          <w:rFonts w:ascii="Times New Roman" w:hAnsi="Times New Roman" w:cs="Times New Roman"/>
          <w:sz w:val="24"/>
          <w:szCs w:val="24"/>
        </w:rPr>
        <w:t>s</w:t>
      </w:r>
      <w:r w:rsidR="004C40E3">
        <w:rPr>
          <w:rFonts w:ascii="Times New Roman" w:hAnsi="Times New Roman" w:cs="Times New Roman"/>
          <w:sz w:val="24"/>
          <w:szCs w:val="24"/>
        </w:rPr>
        <w:t xml:space="preserve"> 1</w:t>
      </w:r>
      <w:r w:rsidR="00C33BEA">
        <w:rPr>
          <w:rFonts w:ascii="Times New Roman" w:hAnsi="Times New Roman" w:cs="Times New Roman"/>
          <w:sz w:val="24"/>
          <w:szCs w:val="24"/>
        </w:rPr>
        <w:t>9</w:t>
      </w:r>
      <w:r w:rsidR="004C40E3">
        <w:rPr>
          <w:rFonts w:ascii="Times New Roman" w:hAnsi="Times New Roman" w:cs="Times New Roman"/>
          <w:sz w:val="24"/>
          <w:szCs w:val="24"/>
        </w:rPr>
        <w:t xml:space="preserve"> and </w:t>
      </w:r>
      <w:r w:rsidR="00C33BEA">
        <w:rPr>
          <w:rFonts w:ascii="Times New Roman" w:hAnsi="Times New Roman" w:cs="Times New Roman"/>
          <w:sz w:val="24"/>
          <w:szCs w:val="24"/>
        </w:rPr>
        <w:t>20</w:t>
      </w:r>
      <w:r w:rsidR="004C40E3">
        <w:rPr>
          <w:rFonts w:ascii="Times New Roman" w:hAnsi="Times New Roman" w:cs="Times New Roman"/>
          <w:sz w:val="24"/>
          <w:szCs w:val="24"/>
        </w:rPr>
        <w:t xml:space="preserve"> respectively.</w:t>
      </w:r>
      <w:r w:rsidR="0023454D">
        <w:rPr>
          <w:rFonts w:ascii="Times New Roman" w:hAnsi="Times New Roman" w:cs="Times New Roman"/>
          <w:sz w:val="24"/>
          <w:szCs w:val="24"/>
        </w:rPr>
        <w:t xml:space="preserve"> The normal-specific network consists of two </w:t>
      </w:r>
      <w:r w:rsidR="00D61F63">
        <w:rPr>
          <w:rFonts w:ascii="Times New Roman" w:hAnsi="Times New Roman" w:cs="Times New Roman"/>
          <w:sz w:val="24"/>
          <w:szCs w:val="24"/>
        </w:rPr>
        <w:t xml:space="preserve">dissociated </w:t>
      </w:r>
      <w:r w:rsidR="0023454D">
        <w:rPr>
          <w:rFonts w:ascii="Times New Roman" w:hAnsi="Times New Roman" w:cs="Times New Roman"/>
          <w:sz w:val="24"/>
          <w:szCs w:val="24"/>
        </w:rPr>
        <w:t>small sub-networks</w:t>
      </w:r>
      <w:r w:rsidR="00D61F63">
        <w:rPr>
          <w:rFonts w:ascii="Times New Roman" w:hAnsi="Times New Roman" w:cs="Times New Roman"/>
          <w:sz w:val="24"/>
          <w:szCs w:val="24"/>
        </w:rPr>
        <w:t>.</w:t>
      </w:r>
      <w:r w:rsidR="0023454D">
        <w:rPr>
          <w:rFonts w:ascii="Times New Roman" w:hAnsi="Times New Roman" w:cs="Times New Roman"/>
          <w:sz w:val="24"/>
          <w:szCs w:val="24"/>
        </w:rPr>
        <w:t xml:space="preserve"> </w:t>
      </w:r>
      <w:r w:rsidR="00D61F63">
        <w:rPr>
          <w:rFonts w:ascii="Times New Roman" w:hAnsi="Times New Roman" w:cs="Times New Roman"/>
          <w:sz w:val="24"/>
          <w:szCs w:val="24"/>
        </w:rPr>
        <w:t>One sub-network shows the simple connections among six RP genes and the other connects</w:t>
      </w:r>
      <w:r w:rsidR="0023454D">
        <w:rPr>
          <w:rFonts w:ascii="Times New Roman" w:hAnsi="Times New Roman" w:cs="Times New Roman"/>
          <w:sz w:val="24"/>
          <w:szCs w:val="24"/>
        </w:rPr>
        <w:t xml:space="preserve"> </w:t>
      </w:r>
      <w:r w:rsidR="00D61F63">
        <w:rPr>
          <w:rFonts w:ascii="Times New Roman" w:hAnsi="Times New Roman" w:cs="Times New Roman"/>
          <w:sz w:val="24"/>
          <w:szCs w:val="24"/>
        </w:rPr>
        <w:t>NPM1 to its six strongly co-expressed genes.</w:t>
      </w:r>
      <w:r w:rsidR="0023454D">
        <w:rPr>
          <w:rFonts w:ascii="Times New Roman" w:hAnsi="Times New Roman" w:cs="Times New Roman"/>
          <w:sz w:val="24"/>
          <w:szCs w:val="24"/>
        </w:rPr>
        <w:t xml:space="preserve"> </w:t>
      </w:r>
      <w:r w:rsidR="00F368BD">
        <w:rPr>
          <w:rFonts w:ascii="Times New Roman" w:hAnsi="Times New Roman" w:cs="Times New Roman"/>
          <w:sz w:val="24"/>
          <w:szCs w:val="24"/>
        </w:rPr>
        <w:t xml:space="preserve">In the CML-specific network, </w:t>
      </w:r>
      <w:r w:rsidR="009969A3">
        <w:rPr>
          <w:rFonts w:ascii="Times New Roman" w:hAnsi="Times New Roman" w:cs="Times New Roman"/>
          <w:sz w:val="24"/>
          <w:szCs w:val="24"/>
        </w:rPr>
        <w:t xml:space="preserve">NPM1 is connected to </w:t>
      </w:r>
      <w:r w:rsidR="003924CB">
        <w:rPr>
          <w:rFonts w:ascii="Times New Roman" w:hAnsi="Times New Roman" w:cs="Times New Roman"/>
          <w:sz w:val="24"/>
          <w:szCs w:val="24"/>
        </w:rPr>
        <w:t xml:space="preserve">its </w:t>
      </w:r>
      <w:r w:rsidR="009969A3">
        <w:rPr>
          <w:rFonts w:ascii="Times New Roman" w:hAnsi="Times New Roman" w:cs="Times New Roman"/>
          <w:sz w:val="24"/>
          <w:szCs w:val="24"/>
        </w:rPr>
        <w:t>21 strongly co-expressed genes, in which three are RP genes: RPL10A, RPL31 and RPL36A. These three RP genes are part of a</w:t>
      </w:r>
      <w:r w:rsidR="00710D91">
        <w:rPr>
          <w:rFonts w:ascii="Times New Roman" w:hAnsi="Times New Roman" w:cs="Times New Roman"/>
          <w:sz w:val="24"/>
          <w:szCs w:val="24"/>
        </w:rPr>
        <w:t xml:space="preserve"> </w:t>
      </w:r>
      <w:r w:rsidR="004C0B65">
        <w:rPr>
          <w:rFonts w:ascii="Times New Roman" w:hAnsi="Times New Roman" w:cs="Times New Roman"/>
          <w:sz w:val="24"/>
          <w:szCs w:val="24"/>
        </w:rPr>
        <w:t xml:space="preserve">big network </w:t>
      </w:r>
      <w:r w:rsidR="003924CB">
        <w:rPr>
          <w:rFonts w:ascii="Times New Roman" w:hAnsi="Times New Roman" w:cs="Times New Roman"/>
          <w:sz w:val="24"/>
          <w:szCs w:val="24"/>
        </w:rPr>
        <w:t>connecting</w:t>
      </w:r>
      <w:r w:rsidR="004C0B65">
        <w:rPr>
          <w:rFonts w:ascii="Times New Roman" w:hAnsi="Times New Roman" w:cs="Times New Roman"/>
          <w:sz w:val="24"/>
          <w:szCs w:val="24"/>
        </w:rPr>
        <w:t xml:space="preserve"> 26 strongly co-expressed RP genes.</w:t>
      </w:r>
      <w:r w:rsidR="00F90708">
        <w:rPr>
          <w:rFonts w:ascii="Times New Roman" w:hAnsi="Times New Roman" w:cs="Times New Roman"/>
          <w:sz w:val="24"/>
          <w:szCs w:val="24"/>
        </w:rPr>
        <w:t xml:space="preserve"> </w:t>
      </w:r>
      <w:r w:rsidR="00AA26AE">
        <w:rPr>
          <w:rFonts w:ascii="Times New Roman" w:hAnsi="Times New Roman" w:cs="Times New Roman"/>
          <w:sz w:val="24"/>
          <w:szCs w:val="24"/>
        </w:rPr>
        <w:t>It is clearly shown that the links between NPM1 and RP genes are established and the co-expressions among RP genes become</w:t>
      </w:r>
      <w:r w:rsidR="00F90708">
        <w:rPr>
          <w:rFonts w:ascii="Times New Roman" w:hAnsi="Times New Roman" w:cs="Times New Roman"/>
          <w:sz w:val="24"/>
          <w:szCs w:val="24"/>
        </w:rPr>
        <w:t xml:space="preserve"> </w:t>
      </w:r>
      <w:r w:rsidR="00AA26AE">
        <w:rPr>
          <w:rFonts w:ascii="Times New Roman" w:hAnsi="Times New Roman" w:cs="Times New Roman"/>
          <w:sz w:val="24"/>
          <w:szCs w:val="24"/>
        </w:rPr>
        <w:t>stronger in CML.</w:t>
      </w:r>
    </w:p>
    <w:p w:rsidR="008368E8" w:rsidRDefault="008368E8" w:rsidP="00675A32">
      <w:pPr>
        <w:rPr>
          <w:rFonts w:ascii="Times New Roman" w:hAnsi="Times New Roman" w:cs="Times New Roman"/>
          <w:sz w:val="24"/>
          <w:szCs w:val="24"/>
        </w:rPr>
      </w:pPr>
    </w:p>
    <w:p w:rsidR="005F6738" w:rsidRDefault="005F6738" w:rsidP="00675A32">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4633B5FE" wp14:editId="48D9BA19">
            <wp:extent cx="4822190" cy="402971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822190" cy="4029710"/>
                    </a:xfrm>
                    <a:prstGeom prst="rect">
                      <a:avLst/>
                    </a:prstGeom>
                    <a:noFill/>
                  </pic:spPr>
                </pic:pic>
              </a:graphicData>
            </a:graphic>
          </wp:inline>
        </w:drawing>
      </w:r>
    </w:p>
    <w:p w:rsidR="005F6738" w:rsidRDefault="005F6738" w:rsidP="00675A32">
      <w:pPr>
        <w:rPr>
          <w:rFonts w:ascii="Times New Roman" w:hAnsi="Times New Roman" w:cs="Times New Roman"/>
          <w:sz w:val="24"/>
          <w:szCs w:val="24"/>
        </w:rPr>
      </w:pPr>
      <w:proofErr w:type="gramStart"/>
      <w:r>
        <w:rPr>
          <w:rFonts w:ascii="Times New Roman" w:hAnsi="Times New Roman" w:cs="Times New Roman"/>
          <w:sz w:val="24"/>
          <w:szCs w:val="24"/>
        </w:rPr>
        <w:t>Figure 1</w:t>
      </w:r>
      <w:r w:rsidR="008726CD">
        <w:rPr>
          <w:rFonts w:ascii="Times New Roman" w:hAnsi="Times New Roman" w:cs="Times New Roman"/>
          <w:sz w:val="24"/>
          <w:szCs w:val="24"/>
        </w:rPr>
        <w:t>6</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Pr>
          <w:rFonts w:ascii="Times New Roman" w:hAnsi="Times New Roman" w:cs="Times New Roman"/>
          <w:sz w:val="24"/>
          <w:szCs w:val="24"/>
        </w:rPr>
        <w:t>NPM1-related co-expression structures</w:t>
      </w:r>
      <w:r w:rsidRPr="0083255D">
        <w:rPr>
          <w:rFonts w:ascii="Times New Roman" w:hAnsi="Times New Roman" w:cs="Times New Roman"/>
          <w:sz w:val="24"/>
          <w:szCs w:val="24"/>
        </w:rPr>
        <w:t xml:space="preserve"> </w:t>
      </w:r>
      <w:r>
        <w:rPr>
          <w:rFonts w:ascii="Times New Roman" w:hAnsi="Times New Roman" w:cs="Times New Roman"/>
          <w:sz w:val="24"/>
          <w:szCs w:val="24"/>
        </w:rPr>
        <w:t xml:space="preserve">of normal (solid) and CML </w:t>
      </w:r>
      <w:r w:rsidRPr="0083255D">
        <w:rPr>
          <w:rFonts w:ascii="Times New Roman" w:hAnsi="Times New Roman" w:cs="Times New Roman"/>
          <w:sz w:val="24"/>
          <w:szCs w:val="24"/>
        </w:rPr>
        <w:t>(dotted)</w:t>
      </w:r>
      <w:r>
        <w:rPr>
          <w:rFonts w:ascii="Times New Roman" w:hAnsi="Times New Roman" w:cs="Times New Roman"/>
          <w:sz w:val="24"/>
          <w:szCs w:val="24"/>
        </w:rPr>
        <w:t xml:space="preserve"> groups.</w:t>
      </w:r>
      <w:r w:rsidRPr="0083255D">
        <w:rPr>
          <w:rFonts w:ascii="Times New Roman" w:hAnsi="Times New Roman" w:cs="Times New Roman"/>
          <w:sz w:val="24"/>
          <w:szCs w:val="24"/>
        </w:rPr>
        <w:t xml:space="preserve"> The crossover point </w:t>
      </w:r>
      <w:r>
        <w:rPr>
          <w:rFonts w:ascii="Times New Roman" w:hAnsi="Times New Roman" w:cs="Times New Roman"/>
          <w:sz w:val="24"/>
          <w:szCs w:val="24"/>
        </w:rPr>
        <w:t>indicates t</w:t>
      </w:r>
      <w:r w:rsidRPr="0083255D">
        <w:rPr>
          <w:rFonts w:ascii="Times New Roman" w:hAnsi="Times New Roman" w:cs="Times New Roman"/>
          <w:sz w:val="24"/>
          <w:szCs w:val="24"/>
        </w:rPr>
        <w:t xml:space="preserve">he optimal threshold </w:t>
      </w:r>
      <w:r>
        <w:rPr>
          <w:rFonts w:ascii="Times New Roman" w:hAnsi="Times New Roman" w:cs="Times New Roman"/>
          <w:sz w:val="24"/>
          <w:szCs w:val="24"/>
        </w:rPr>
        <w:t>at</w:t>
      </w:r>
      <w:r w:rsidRPr="0083255D">
        <w:rPr>
          <w:rFonts w:ascii="Times New Roman" w:hAnsi="Times New Roman" w:cs="Times New Roman"/>
          <w:sz w:val="24"/>
          <w:szCs w:val="24"/>
        </w:rPr>
        <w:t xml:space="preserve"> </w:t>
      </w:r>
      <w:r>
        <w:rPr>
          <w:rFonts w:ascii="Times New Roman" w:hAnsi="Times New Roman" w:cs="Times New Roman"/>
          <w:sz w:val="24"/>
          <w:szCs w:val="24"/>
        </w:rPr>
        <w:t>Ĉ</w:t>
      </w:r>
      <w:r w:rsidRPr="00AA41ED">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A41ED">
        <w:rPr>
          <w:rFonts w:ascii="Times New Roman" w:hAnsi="Times New Roman" w:cs="Times New Roman"/>
          <w:sz w:val="24"/>
          <w:szCs w:val="24"/>
        </w:rPr>
        <w:t>0.</w:t>
      </w:r>
      <w:r>
        <w:rPr>
          <w:rFonts w:ascii="Times New Roman" w:hAnsi="Times New Roman" w:cs="Times New Roman"/>
          <w:sz w:val="24"/>
          <w:szCs w:val="24"/>
        </w:rPr>
        <w:t>2</w:t>
      </w:r>
      <w:r w:rsidRPr="00AA41ED">
        <w:rPr>
          <w:rFonts w:ascii="Times New Roman" w:hAnsi="Times New Roman" w:cs="Times New Roman"/>
          <w:sz w:val="24"/>
          <w:szCs w:val="24"/>
        </w:rPr>
        <w:t>5</w:t>
      </w:r>
      <w:r>
        <w:rPr>
          <w:rFonts w:ascii="Times New Roman" w:hAnsi="Times New Roman" w:cs="Times New Roman"/>
          <w:sz w:val="24"/>
          <w:szCs w:val="24"/>
        </w:rPr>
        <w:t>2.</w:t>
      </w:r>
    </w:p>
    <w:p w:rsidR="008726CD" w:rsidRDefault="008726CD" w:rsidP="00675A32">
      <w:pPr>
        <w:rPr>
          <w:rFonts w:ascii="Times New Roman" w:hAnsi="Times New Roman" w:cs="Times New Roman"/>
          <w:sz w:val="24"/>
          <w:szCs w:val="24"/>
        </w:rPr>
      </w:pPr>
    </w:p>
    <w:p w:rsidR="008726CD" w:rsidRDefault="008726CD" w:rsidP="00675A32">
      <w:pPr>
        <w:rPr>
          <w:rFonts w:ascii="Times New Roman" w:hAnsi="Times New Roman" w:cs="Times New Roman"/>
          <w:sz w:val="24"/>
          <w:szCs w:val="24"/>
        </w:rPr>
      </w:pPr>
    </w:p>
    <w:p w:rsidR="005F6738" w:rsidRDefault="005F6738" w:rsidP="00675A32">
      <w:pPr>
        <w:rPr>
          <w:rFonts w:ascii="Times New Roman" w:hAnsi="Times New Roman" w:cs="Times New Roman"/>
          <w:sz w:val="24"/>
          <w:szCs w:val="24"/>
          <w:lang w:val="en-GB"/>
        </w:rPr>
      </w:pPr>
    </w:p>
    <w:p w:rsidR="008726CD" w:rsidRDefault="008726CD" w:rsidP="00675A32">
      <w:pPr>
        <w:rPr>
          <w:rFonts w:ascii="Times New Roman" w:hAnsi="Times New Roman" w:cs="Times New Roman"/>
          <w:sz w:val="24"/>
          <w:szCs w:val="24"/>
          <w:lang w:val="en-GB"/>
        </w:rPr>
      </w:pPr>
    </w:p>
    <w:p w:rsidR="008726CD" w:rsidRDefault="008726CD" w:rsidP="00675A32">
      <w:pPr>
        <w:rPr>
          <w:rFonts w:ascii="Times New Roman" w:hAnsi="Times New Roman" w:cs="Times New Roman"/>
          <w:sz w:val="24"/>
          <w:szCs w:val="24"/>
          <w:lang w:val="en-GB"/>
        </w:rPr>
      </w:pPr>
    </w:p>
    <w:p w:rsidR="008726CD" w:rsidRDefault="008726CD" w:rsidP="008726CD">
      <w:pPr>
        <w:rPr>
          <w:rFonts w:ascii="Times New Roman" w:hAnsi="Times New Roman" w:cs="Times New Roman"/>
          <w:sz w:val="24"/>
          <w:szCs w:val="24"/>
        </w:rPr>
      </w:pPr>
      <w:proofErr w:type="gramStart"/>
      <w:r>
        <w:rPr>
          <w:rFonts w:ascii="Times New Roman" w:hAnsi="Times New Roman" w:cs="Times New Roman"/>
          <w:sz w:val="24"/>
          <w:szCs w:val="24"/>
        </w:rPr>
        <w:lastRenderedPageBreak/>
        <w:t>Table 6</w:t>
      </w:r>
      <w:r w:rsidR="00B5583B">
        <w:rPr>
          <w:rFonts w:ascii="Times New Roman" w:hAnsi="Times New Roman" w:cs="Times New Roman"/>
          <w:sz w:val="24"/>
          <w:szCs w:val="24"/>
        </w:rPr>
        <w:t>.</w:t>
      </w:r>
      <w:proofErr w:type="gramEnd"/>
      <w:r>
        <w:rPr>
          <w:rFonts w:ascii="Times New Roman" w:hAnsi="Times New Roman" w:cs="Times New Roman"/>
          <w:sz w:val="24"/>
          <w:szCs w:val="24"/>
        </w:rPr>
        <w:tab/>
        <w:t>Cross-tabulation of gene pair counts in NPM1-related co-expression analysis.</w:t>
      </w:r>
    </w:p>
    <w:tbl>
      <w:tblPr>
        <w:tblStyle w:val="TableGrid"/>
        <w:tblW w:w="0" w:type="auto"/>
        <w:tblLook w:val="04A0" w:firstRow="1" w:lastRow="0" w:firstColumn="1" w:lastColumn="0" w:noHBand="0" w:noVBand="1"/>
      </w:tblPr>
      <w:tblGrid>
        <w:gridCol w:w="1818"/>
        <w:gridCol w:w="900"/>
        <w:gridCol w:w="1003"/>
      </w:tblGrid>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Class\State</w:t>
            </w:r>
          </w:p>
        </w:tc>
        <w:tc>
          <w:tcPr>
            <w:tcW w:w="900"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b/>
                <w:sz w:val="24"/>
                <w:szCs w:val="24"/>
              </w:rPr>
              <w:t>CML</w:t>
            </w:r>
          </w:p>
        </w:tc>
        <w:tc>
          <w:tcPr>
            <w:tcW w:w="1003"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Normal</w:t>
            </w:r>
          </w:p>
        </w:tc>
      </w:tr>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Strong </w:t>
            </w: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8368E8" w:rsidRDefault="008368E8" w:rsidP="000768E6">
            <w:pPr>
              <w:rPr>
                <w:rFonts w:ascii="Times New Roman" w:hAnsi="Times New Roman" w:cs="Times New Roman"/>
                <w:sz w:val="24"/>
                <w:szCs w:val="24"/>
              </w:rPr>
            </w:pPr>
          </w:p>
          <w:p w:rsidR="008368E8" w:rsidRDefault="008368E8" w:rsidP="000768E6">
            <w:pPr>
              <w:rPr>
                <w:rFonts w:ascii="Times New Roman" w:hAnsi="Times New Roman" w:cs="Times New Roman"/>
                <w:sz w:val="24"/>
                <w:szCs w:val="24"/>
              </w:rPr>
            </w:pPr>
            <w:r>
              <w:rPr>
                <w:rFonts w:ascii="Times New Roman" w:hAnsi="Times New Roman" w:cs="Times New Roman"/>
                <w:sz w:val="24"/>
                <w:szCs w:val="24"/>
              </w:rPr>
              <w:t>3228</w:t>
            </w:r>
          </w:p>
        </w:tc>
        <w:tc>
          <w:tcPr>
            <w:tcW w:w="1003" w:type="dxa"/>
          </w:tcPr>
          <w:p w:rsidR="008368E8" w:rsidRDefault="008368E8" w:rsidP="000768E6">
            <w:pPr>
              <w:rPr>
                <w:rFonts w:ascii="Times New Roman" w:hAnsi="Times New Roman" w:cs="Times New Roman"/>
                <w:sz w:val="24"/>
                <w:szCs w:val="24"/>
              </w:rPr>
            </w:pPr>
          </w:p>
          <w:p w:rsidR="008368E8" w:rsidRDefault="008368E8" w:rsidP="008368E8">
            <w:pPr>
              <w:rPr>
                <w:rFonts w:ascii="Times New Roman" w:hAnsi="Times New Roman" w:cs="Times New Roman"/>
                <w:sz w:val="24"/>
                <w:szCs w:val="24"/>
              </w:rPr>
            </w:pPr>
            <w:r>
              <w:rPr>
                <w:rFonts w:ascii="Times New Roman" w:hAnsi="Times New Roman" w:cs="Times New Roman"/>
                <w:sz w:val="24"/>
                <w:szCs w:val="24"/>
              </w:rPr>
              <w:t>2763</w:t>
            </w:r>
          </w:p>
        </w:tc>
      </w:tr>
      <w:tr w:rsidR="008368E8" w:rsidTr="008726CD">
        <w:trPr>
          <w:trHeight w:val="1250"/>
        </w:trPr>
        <w:tc>
          <w:tcPr>
            <w:tcW w:w="1818" w:type="dxa"/>
          </w:tcPr>
          <w:p w:rsidR="008368E8" w:rsidRPr="0072414C" w:rsidRDefault="008368E8" w:rsidP="000768E6">
            <w:pPr>
              <w:rPr>
                <w:rFonts w:ascii="Times New Roman" w:hAnsi="Times New Roman" w:cs="Times New Roman"/>
                <w:b/>
                <w:sz w:val="24"/>
                <w:szCs w:val="24"/>
              </w:rPr>
            </w:pP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 xml:space="preserve">Weak </w:t>
            </w:r>
          </w:p>
          <w:p w:rsidR="008368E8" w:rsidRPr="0072414C" w:rsidRDefault="008368E8" w:rsidP="000768E6">
            <w:pPr>
              <w:rPr>
                <w:rFonts w:ascii="Times New Roman" w:hAnsi="Times New Roman" w:cs="Times New Roman"/>
                <w:b/>
                <w:sz w:val="24"/>
                <w:szCs w:val="24"/>
              </w:rPr>
            </w:pPr>
            <w:r w:rsidRPr="0072414C">
              <w:rPr>
                <w:rFonts w:ascii="Times New Roman" w:hAnsi="Times New Roman" w:cs="Times New Roman" w:hint="eastAsia"/>
                <w:b/>
                <w:sz w:val="24"/>
                <w:szCs w:val="24"/>
              </w:rPr>
              <w:t>co-expression</w:t>
            </w:r>
          </w:p>
        </w:tc>
        <w:tc>
          <w:tcPr>
            <w:tcW w:w="900" w:type="dxa"/>
          </w:tcPr>
          <w:p w:rsidR="008368E8" w:rsidRDefault="008368E8" w:rsidP="000768E6">
            <w:pPr>
              <w:rPr>
                <w:rFonts w:ascii="Times New Roman" w:hAnsi="Times New Roman" w:cs="Times New Roman"/>
                <w:sz w:val="24"/>
                <w:szCs w:val="24"/>
              </w:rPr>
            </w:pPr>
          </w:p>
          <w:p w:rsidR="008368E8" w:rsidRPr="00CD730B" w:rsidRDefault="008368E8" w:rsidP="000768E6">
            <w:pPr>
              <w:rPr>
                <w:rFonts w:ascii="Times New Roman" w:hAnsi="Times New Roman" w:cs="Times New Roman"/>
                <w:sz w:val="24"/>
                <w:szCs w:val="24"/>
                <w:vertAlign w:val="subscript"/>
              </w:rPr>
            </w:pPr>
            <w:r>
              <w:rPr>
                <w:rFonts w:ascii="Times New Roman" w:hAnsi="Times New Roman" w:cs="Times New Roman"/>
                <w:sz w:val="24"/>
                <w:szCs w:val="24"/>
              </w:rPr>
              <w:t>1050</w:t>
            </w:r>
          </w:p>
        </w:tc>
        <w:tc>
          <w:tcPr>
            <w:tcW w:w="1003" w:type="dxa"/>
          </w:tcPr>
          <w:p w:rsidR="008368E8" w:rsidRDefault="008368E8" w:rsidP="000768E6">
            <w:pPr>
              <w:rPr>
                <w:rFonts w:ascii="Times New Roman" w:hAnsi="Times New Roman" w:cs="Times New Roman"/>
                <w:sz w:val="24"/>
                <w:szCs w:val="24"/>
              </w:rPr>
            </w:pPr>
          </w:p>
          <w:p w:rsidR="008368E8" w:rsidRDefault="008368E8" w:rsidP="000768E6">
            <w:r>
              <w:rPr>
                <w:rFonts w:ascii="Times New Roman" w:hAnsi="Times New Roman" w:cs="Times New Roman"/>
                <w:sz w:val="24"/>
                <w:szCs w:val="24"/>
              </w:rPr>
              <w:t>1515</w:t>
            </w:r>
          </w:p>
        </w:tc>
      </w:tr>
    </w:tbl>
    <w:p w:rsidR="008368E8" w:rsidRDefault="008368E8" w:rsidP="008368E8">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8368E8" w:rsidRDefault="008368E8" w:rsidP="00675A32">
      <w:pPr>
        <w:rPr>
          <w:rFonts w:ascii="Times New Roman" w:hAnsi="Times New Roman" w:cs="Times New Roman"/>
          <w:sz w:val="24"/>
          <w:szCs w:val="24"/>
        </w:rPr>
      </w:pPr>
    </w:p>
    <w:p w:rsidR="00675A32" w:rsidRDefault="004C056C" w:rsidP="00675A32">
      <w:pPr>
        <w:rPr>
          <w:rFonts w:ascii="Times New Roman" w:hAnsi="Times New Roman" w:cs="Times New Roman"/>
          <w:sz w:val="24"/>
          <w:szCs w:val="24"/>
        </w:rPr>
      </w:pPr>
      <w:r>
        <w:rPr>
          <w:noProof/>
          <w:lang w:eastAsia="zh-TW"/>
        </w:rPr>
        <w:drawing>
          <wp:inline distT="0" distB="0" distL="0" distR="0" wp14:anchorId="63C52F57" wp14:editId="1EB609C7">
            <wp:extent cx="5486400" cy="352425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4C056C" w:rsidRDefault="004C056C" w:rsidP="00675A32">
      <w:pPr>
        <w:rPr>
          <w:rFonts w:ascii="Times New Roman" w:hAnsi="Times New Roman" w:cs="Times New Roman"/>
          <w:sz w:val="24"/>
          <w:szCs w:val="24"/>
        </w:rPr>
      </w:pPr>
      <w:proofErr w:type="gramStart"/>
      <w:r>
        <w:rPr>
          <w:rFonts w:ascii="Times New Roman" w:hAnsi="Times New Roman" w:cs="Times New Roman"/>
          <w:sz w:val="24"/>
          <w:szCs w:val="24"/>
        </w:rPr>
        <w:t>Figure 1</w:t>
      </w:r>
      <w:r w:rsidR="008726CD">
        <w:rPr>
          <w:rFonts w:ascii="Times New Roman" w:hAnsi="Times New Roman" w:cs="Times New Roman"/>
          <w:sz w:val="24"/>
          <w:szCs w:val="24"/>
        </w:rPr>
        <w:t>7</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Pr>
          <w:rFonts w:ascii="Times New Roman" w:hAnsi="Times New Roman" w:cs="Times New Roman"/>
          <w:sz w:val="24"/>
          <w:szCs w:val="24"/>
        </w:rPr>
        <w:t xml:space="preserve">Null distribution of </w:t>
      </w:r>
      <w:proofErr w:type="gramStart"/>
      <w:r>
        <w:rPr>
          <w:rFonts w:ascii="Times New Roman" w:hAnsi="Times New Roman" w:cs="Times New Roman"/>
          <w:sz w:val="24"/>
          <w:szCs w:val="24"/>
        </w:rPr>
        <w:t>log(</w:t>
      </w:r>
      <w:proofErr w:type="gramEnd"/>
      <w:r>
        <w:rPr>
          <w:rFonts w:ascii="Times New Roman" w:hAnsi="Times New Roman" w:cs="Times New Roman"/>
          <w:sz w:val="24"/>
          <w:szCs w:val="24"/>
        </w:rPr>
        <w:t>OR) against the observed value.</w:t>
      </w:r>
    </w:p>
    <w:p w:rsidR="004C056C" w:rsidRDefault="004C056C" w:rsidP="00675A32">
      <w:pPr>
        <w:rPr>
          <w:rFonts w:ascii="Times New Roman" w:hAnsi="Times New Roman" w:cs="Times New Roman"/>
          <w:sz w:val="24"/>
          <w:szCs w:val="24"/>
        </w:rPr>
      </w:pPr>
    </w:p>
    <w:p w:rsidR="004C056C" w:rsidRPr="00B84738" w:rsidRDefault="00AC7CF9" w:rsidP="00675A32">
      <w:pPr>
        <w:rPr>
          <w:rFonts w:ascii="Times New Roman" w:hAnsi="Times New Roman" w:cs="Times New Roman"/>
          <w:sz w:val="24"/>
          <w:szCs w:val="24"/>
          <w:lang w:val="en-GB"/>
        </w:rPr>
      </w:pPr>
      <w:r>
        <w:rPr>
          <w:rFonts w:ascii="Times New Roman" w:hAnsi="Times New Roman" w:cs="Times New Roman"/>
          <w:noProof/>
          <w:sz w:val="24"/>
          <w:szCs w:val="24"/>
          <w:lang w:eastAsia="zh-TW"/>
        </w:rPr>
        <w:lastRenderedPageBreak/>
        <w:drawing>
          <wp:inline distT="0" distB="0" distL="0" distR="0" wp14:anchorId="48A1E3B8" wp14:editId="05A9EE2D">
            <wp:extent cx="3362325" cy="35814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62325" cy="3581400"/>
                    </a:xfrm>
                    <a:prstGeom prst="rect">
                      <a:avLst/>
                    </a:prstGeom>
                    <a:noFill/>
                    <a:ln>
                      <a:noFill/>
                    </a:ln>
                  </pic:spPr>
                </pic:pic>
              </a:graphicData>
            </a:graphic>
          </wp:inline>
        </w:drawing>
      </w:r>
    </w:p>
    <w:p w:rsidR="00AC7CF9" w:rsidRDefault="00AC7CF9" w:rsidP="00675A32">
      <w:pPr>
        <w:rPr>
          <w:rFonts w:ascii="Times New Roman" w:hAnsi="Times New Roman" w:cs="Times New Roman"/>
          <w:sz w:val="24"/>
          <w:szCs w:val="24"/>
        </w:rPr>
      </w:pPr>
      <w:proofErr w:type="gramStart"/>
      <w:r>
        <w:rPr>
          <w:rFonts w:ascii="Times New Roman" w:hAnsi="Times New Roman" w:cs="Times New Roman"/>
          <w:sz w:val="24"/>
          <w:szCs w:val="24"/>
        </w:rPr>
        <w:t>Figure 1</w:t>
      </w:r>
      <w:r w:rsidR="00C33BEA">
        <w:rPr>
          <w:rFonts w:ascii="Times New Roman" w:hAnsi="Times New Roman" w:cs="Times New Roman"/>
          <w:sz w:val="24"/>
          <w:szCs w:val="24"/>
        </w:rPr>
        <w:t>8</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proofErr w:type="gramStart"/>
      <w:r>
        <w:rPr>
          <w:rFonts w:ascii="Times New Roman" w:hAnsi="Times New Roman" w:cs="Times New Roman"/>
          <w:sz w:val="24"/>
          <w:szCs w:val="24"/>
        </w:rPr>
        <w:t>Partitioning of co-expression galaxy of NPM1-related genes</w:t>
      </w:r>
      <w:r w:rsidR="00B84738">
        <w:rPr>
          <w:rFonts w:ascii="Times New Roman" w:hAnsi="Times New Roman" w:cs="Times New Roman"/>
          <w:sz w:val="24"/>
          <w:szCs w:val="24"/>
        </w:rPr>
        <w:t>.</w:t>
      </w:r>
      <w:proofErr w:type="gramEnd"/>
    </w:p>
    <w:p w:rsidR="00B84738" w:rsidRDefault="00B84738" w:rsidP="00675A32">
      <w:pPr>
        <w:rPr>
          <w:rFonts w:ascii="Times New Roman" w:hAnsi="Times New Roman" w:cs="Times New Roman"/>
          <w:sz w:val="24"/>
          <w:szCs w:val="24"/>
        </w:rPr>
      </w:pPr>
    </w:p>
    <w:p w:rsidR="00023C22" w:rsidRPr="00D779A2" w:rsidRDefault="00023C22" w:rsidP="00675A32">
      <w:pPr>
        <w:rPr>
          <w:rFonts w:ascii="Times New Roman" w:hAnsi="Times New Roman" w:cs="Times New Roman"/>
          <w:sz w:val="24"/>
          <w:szCs w:val="24"/>
        </w:rPr>
      </w:pPr>
    </w:p>
    <w:p w:rsidR="00023C22" w:rsidRDefault="00023C22" w:rsidP="00675A32">
      <w:pPr>
        <w:rPr>
          <w:rFonts w:ascii="Times New Roman" w:hAnsi="Times New Roman" w:cs="Times New Roman"/>
          <w:sz w:val="24"/>
          <w:szCs w:val="24"/>
        </w:rPr>
      </w:pPr>
      <w:r>
        <w:rPr>
          <w:rFonts w:ascii="Times New Roman" w:hAnsi="Times New Roman" w:cs="Times New Roman"/>
          <w:noProof/>
          <w:sz w:val="24"/>
          <w:szCs w:val="24"/>
          <w:lang w:eastAsia="zh-TW"/>
        </w:rPr>
        <w:drawing>
          <wp:inline distT="0" distB="0" distL="0" distR="0" wp14:anchorId="6322F023" wp14:editId="4E636CF8">
            <wp:extent cx="5524500" cy="2286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24500" cy="2286000"/>
                    </a:xfrm>
                    <a:prstGeom prst="rect">
                      <a:avLst/>
                    </a:prstGeom>
                    <a:noFill/>
                    <a:ln>
                      <a:noFill/>
                    </a:ln>
                  </pic:spPr>
                </pic:pic>
              </a:graphicData>
            </a:graphic>
          </wp:inline>
        </w:drawing>
      </w:r>
    </w:p>
    <w:p w:rsidR="00023C22" w:rsidRDefault="00023C22" w:rsidP="00675A32">
      <w:pPr>
        <w:rPr>
          <w:rFonts w:ascii="Times New Roman" w:hAnsi="Times New Roman" w:cs="Times New Roman"/>
          <w:sz w:val="24"/>
          <w:szCs w:val="24"/>
        </w:rPr>
      </w:pPr>
      <w:proofErr w:type="gramStart"/>
      <w:r>
        <w:rPr>
          <w:rFonts w:ascii="Times New Roman" w:hAnsi="Times New Roman" w:cs="Times New Roman"/>
          <w:sz w:val="24"/>
          <w:szCs w:val="24"/>
        </w:rPr>
        <w:t>Figure 1</w:t>
      </w:r>
      <w:r w:rsidR="00C33BEA">
        <w:rPr>
          <w:rFonts w:ascii="Times New Roman" w:hAnsi="Times New Roman" w:cs="Times New Roman"/>
          <w:sz w:val="24"/>
          <w:szCs w:val="24"/>
        </w:rPr>
        <w:t>9</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Pr>
          <w:rFonts w:ascii="Times New Roman" w:hAnsi="Times New Roman" w:cs="Times New Roman"/>
          <w:sz w:val="24"/>
          <w:szCs w:val="24"/>
        </w:rPr>
        <w:t>Normal-specific network of NPM1, RP genes and genes strongly co-expressed with NPM1</w:t>
      </w:r>
      <w:r w:rsidR="00D779A2">
        <w:rPr>
          <w:rFonts w:ascii="Times New Roman" w:hAnsi="Times New Roman" w:cs="Times New Roman"/>
          <w:sz w:val="24"/>
          <w:szCs w:val="24"/>
        </w:rPr>
        <w:t>.</w:t>
      </w:r>
    </w:p>
    <w:p w:rsidR="00023C22" w:rsidRDefault="00023C22" w:rsidP="00675A32">
      <w:pPr>
        <w:rPr>
          <w:rFonts w:ascii="Times New Roman" w:hAnsi="Times New Roman" w:cs="Times New Roman"/>
          <w:sz w:val="24"/>
          <w:szCs w:val="24"/>
        </w:rPr>
      </w:pPr>
    </w:p>
    <w:p w:rsidR="00023C22" w:rsidRDefault="000524A3" w:rsidP="00675A32">
      <w:pPr>
        <w:rPr>
          <w:rFonts w:ascii="Times New Roman" w:hAnsi="Times New Roman" w:cs="Times New Roman"/>
          <w:sz w:val="24"/>
          <w:szCs w:val="24"/>
        </w:rPr>
      </w:pPr>
      <w:r>
        <w:rPr>
          <w:rFonts w:ascii="Times New Roman" w:hAnsi="Times New Roman" w:cs="Times New Roman"/>
          <w:noProof/>
          <w:sz w:val="24"/>
          <w:szCs w:val="24"/>
          <w:lang w:eastAsia="zh-TW"/>
        </w:rPr>
        <w:lastRenderedPageBreak/>
        <w:drawing>
          <wp:inline distT="0" distB="0" distL="0" distR="0" wp14:anchorId="57584268" wp14:editId="6FF8613A">
            <wp:extent cx="5724525" cy="31718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3171825"/>
                    </a:xfrm>
                    <a:prstGeom prst="rect">
                      <a:avLst/>
                    </a:prstGeom>
                    <a:noFill/>
                    <a:ln>
                      <a:noFill/>
                    </a:ln>
                  </pic:spPr>
                </pic:pic>
              </a:graphicData>
            </a:graphic>
          </wp:inline>
        </w:drawing>
      </w:r>
    </w:p>
    <w:p w:rsidR="000524A3" w:rsidRDefault="000524A3" w:rsidP="00675A32">
      <w:pPr>
        <w:rPr>
          <w:rFonts w:ascii="Times New Roman" w:hAnsi="Times New Roman" w:cs="Times New Roman"/>
          <w:sz w:val="24"/>
          <w:szCs w:val="24"/>
        </w:rPr>
      </w:pPr>
      <w:proofErr w:type="gramStart"/>
      <w:r>
        <w:rPr>
          <w:rFonts w:ascii="Times New Roman" w:hAnsi="Times New Roman" w:cs="Times New Roman"/>
          <w:sz w:val="24"/>
          <w:szCs w:val="24"/>
        </w:rPr>
        <w:t xml:space="preserve">Figure </w:t>
      </w:r>
      <w:r w:rsidR="00C33BEA">
        <w:rPr>
          <w:rFonts w:ascii="Times New Roman" w:hAnsi="Times New Roman" w:cs="Times New Roman"/>
          <w:sz w:val="24"/>
          <w:szCs w:val="24"/>
        </w:rPr>
        <w:t>20</w:t>
      </w:r>
      <w:r w:rsidR="00D779A2">
        <w:rPr>
          <w:rFonts w:ascii="Times New Roman" w:hAnsi="Times New Roman" w:cs="Times New Roman"/>
          <w:sz w:val="24"/>
          <w:szCs w:val="24"/>
        </w:rPr>
        <w:t>.</w:t>
      </w:r>
      <w:proofErr w:type="gramEnd"/>
      <w:r w:rsidR="00D779A2">
        <w:rPr>
          <w:rFonts w:ascii="Times New Roman" w:hAnsi="Times New Roman" w:cs="Times New Roman"/>
          <w:sz w:val="24"/>
          <w:szCs w:val="24"/>
        </w:rPr>
        <w:t xml:space="preserve"> </w:t>
      </w:r>
      <w:r>
        <w:rPr>
          <w:rFonts w:ascii="Times New Roman" w:hAnsi="Times New Roman" w:cs="Times New Roman"/>
          <w:sz w:val="24"/>
          <w:szCs w:val="24"/>
        </w:rPr>
        <w:t xml:space="preserve">CML-specific network of NPM1, RP genes and genes strongly co-expressed with NPM1. A sub-network of RP genes is shown in the dashed </w:t>
      </w:r>
      <w:r w:rsidR="00FE211D">
        <w:rPr>
          <w:rFonts w:ascii="Times New Roman" w:hAnsi="Times New Roman" w:cs="Times New Roman"/>
          <w:sz w:val="24"/>
          <w:szCs w:val="24"/>
        </w:rPr>
        <w:t>block.</w:t>
      </w:r>
    </w:p>
    <w:p w:rsidR="00675A32" w:rsidRPr="00675A32" w:rsidRDefault="00675A32" w:rsidP="00675A32">
      <w:pPr>
        <w:rPr>
          <w:rFonts w:ascii="Times New Roman" w:hAnsi="Times New Roman" w:cs="Times New Roman"/>
          <w:sz w:val="24"/>
          <w:szCs w:val="24"/>
        </w:rPr>
      </w:pPr>
    </w:p>
    <w:p w:rsidR="00B835F9" w:rsidRDefault="00B835F9"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hint="eastAsia"/>
          <w:sz w:val="24"/>
          <w:szCs w:val="24"/>
        </w:rPr>
        <w:t>Cell line experimental validation</w:t>
      </w:r>
      <w:r w:rsidR="00FA3D87">
        <w:rPr>
          <w:rFonts w:ascii="Times New Roman" w:hAnsi="Times New Roman" w:cs="Times New Roman" w:hint="eastAsia"/>
          <w:sz w:val="24"/>
          <w:szCs w:val="24"/>
        </w:rPr>
        <w:t xml:space="preserve"> results</w:t>
      </w:r>
    </w:p>
    <w:p w:rsidR="00675A32" w:rsidRDefault="00675A32" w:rsidP="00675A32">
      <w:pPr>
        <w:rPr>
          <w:rFonts w:ascii="Times New Roman" w:hAnsi="Times New Roman" w:cs="Times New Roman"/>
          <w:sz w:val="24"/>
          <w:szCs w:val="24"/>
        </w:rPr>
      </w:pPr>
    </w:p>
    <w:p w:rsidR="00493774" w:rsidRDefault="00493774" w:rsidP="005E105A">
      <w:pPr>
        <w:pStyle w:val="ListParagraph"/>
        <w:ind w:firstLineChars="0" w:firstLine="270"/>
        <w:rPr>
          <w:rFonts w:ascii="Times New Roman" w:hAnsi="Times New Roman"/>
          <w:sz w:val="24"/>
          <w:szCs w:val="24"/>
        </w:rPr>
      </w:pPr>
      <w:r>
        <w:rPr>
          <w:rFonts w:ascii="Times New Roman" w:hAnsi="Times New Roman"/>
          <w:sz w:val="24"/>
          <w:szCs w:val="24"/>
        </w:rPr>
        <w:t xml:space="preserve">According to gene co-expression network, we identified that there </w:t>
      </w:r>
      <w:r w:rsidR="005E105A">
        <w:rPr>
          <w:rFonts w:ascii="Times New Roman" w:hAnsi="Times New Roman"/>
          <w:sz w:val="24"/>
          <w:szCs w:val="24"/>
        </w:rPr>
        <w:t>we</w:t>
      </w:r>
      <w:r>
        <w:rPr>
          <w:rFonts w:ascii="Times New Roman" w:hAnsi="Times New Roman"/>
          <w:sz w:val="24"/>
          <w:szCs w:val="24"/>
        </w:rPr>
        <w:t>re twenty</w:t>
      </w:r>
      <w:r w:rsidR="005E105A">
        <w:rPr>
          <w:rFonts w:ascii="Times New Roman" w:hAnsi="Times New Roman"/>
          <w:sz w:val="24"/>
          <w:szCs w:val="24"/>
        </w:rPr>
        <w:t>-</w:t>
      </w:r>
      <w:r>
        <w:rPr>
          <w:rFonts w:ascii="Times New Roman" w:hAnsi="Times New Roman"/>
          <w:sz w:val="24"/>
          <w:szCs w:val="24"/>
        </w:rPr>
        <w:t>one gene</w:t>
      </w:r>
      <w:r w:rsidR="005E105A">
        <w:rPr>
          <w:rFonts w:ascii="Times New Roman" w:hAnsi="Times New Roman"/>
          <w:sz w:val="24"/>
          <w:szCs w:val="24"/>
        </w:rPr>
        <w:t>s</w:t>
      </w:r>
      <w:r>
        <w:rPr>
          <w:rFonts w:ascii="Times New Roman" w:hAnsi="Times New Roman"/>
          <w:sz w:val="24"/>
          <w:szCs w:val="24"/>
        </w:rPr>
        <w:t xml:space="preserve"> </w:t>
      </w:r>
      <w:r w:rsidR="005E105A">
        <w:rPr>
          <w:rFonts w:ascii="Times New Roman" w:hAnsi="Times New Roman"/>
          <w:sz w:val="24"/>
          <w:szCs w:val="24"/>
        </w:rPr>
        <w:t>strong</w:t>
      </w:r>
      <w:r>
        <w:rPr>
          <w:rFonts w:ascii="Times New Roman" w:hAnsi="Times New Roman"/>
          <w:sz w:val="24"/>
          <w:szCs w:val="24"/>
        </w:rPr>
        <w:t xml:space="preserve">ly co-expressed with NPM1/B23 in CML-specific group. To further validate the accuracy </w:t>
      </w:r>
      <w:r w:rsidR="005E105A">
        <w:rPr>
          <w:rFonts w:ascii="Times New Roman" w:hAnsi="Times New Roman"/>
          <w:sz w:val="24"/>
          <w:szCs w:val="24"/>
        </w:rPr>
        <w:t>of gene co-expression network, r</w:t>
      </w:r>
      <w:r>
        <w:rPr>
          <w:rFonts w:ascii="Times New Roman" w:hAnsi="Times New Roman"/>
          <w:sz w:val="24"/>
          <w:szCs w:val="24"/>
        </w:rPr>
        <w:t xml:space="preserve">eal-time PCR was carried out to examine the co-expression profile of NPM1/B23 associated genes in the K562 cells treated with resveratrol. Compared with the vehicle control (DMSO), we found that the mRNA level of NPM1/B23 was decreased in the presence of resveratrol. Other NPM1/B23 co-expressed genes showed positive correlation patterns during resveratrol treatment (Figure </w:t>
      </w:r>
      <w:r w:rsidR="00C33BEA">
        <w:rPr>
          <w:rFonts w:ascii="Times New Roman" w:hAnsi="Times New Roman"/>
          <w:sz w:val="24"/>
          <w:szCs w:val="24"/>
        </w:rPr>
        <w:t>21</w:t>
      </w:r>
      <w:r w:rsidR="005E105A">
        <w:rPr>
          <w:rFonts w:ascii="Times New Roman" w:hAnsi="Times New Roman"/>
          <w:sz w:val="24"/>
          <w:szCs w:val="24"/>
        </w:rPr>
        <w:t>). This observation indicated the</w:t>
      </w:r>
      <w:r>
        <w:rPr>
          <w:rFonts w:ascii="Times New Roman" w:hAnsi="Times New Roman"/>
          <w:sz w:val="24"/>
          <w:szCs w:val="24"/>
        </w:rPr>
        <w:t xml:space="preserve"> </w:t>
      </w:r>
      <w:r w:rsidR="005E105A">
        <w:rPr>
          <w:rFonts w:ascii="Times New Roman" w:hAnsi="Times New Roman"/>
          <w:sz w:val="24"/>
          <w:szCs w:val="24"/>
        </w:rPr>
        <w:t xml:space="preserve">simultaneous </w:t>
      </w:r>
      <w:r>
        <w:rPr>
          <w:rFonts w:ascii="Times New Roman" w:hAnsi="Times New Roman"/>
          <w:sz w:val="24"/>
          <w:szCs w:val="24"/>
        </w:rPr>
        <w:t xml:space="preserve">resveratrol-mediated </w:t>
      </w:r>
      <w:r w:rsidR="00A11017">
        <w:rPr>
          <w:rFonts w:ascii="Times New Roman" w:hAnsi="Times New Roman"/>
          <w:sz w:val="24"/>
          <w:szCs w:val="24"/>
        </w:rPr>
        <w:t xml:space="preserve">transcriptional </w:t>
      </w:r>
      <w:r>
        <w:rPr>
          <w:rFonts w:ascii="Times New Roman" w:hAnsi="Times New Roman"/>
          <w:sz w:val="24"/>
          <w:szCs w:val="24"/>
        </w:rPr>
        <w:t>repression of these genes</w:t>
      </w:r>
      <w:r w:rsidR="00A11017">
        <w:rPr>
          <w:rFonts w:ascii="Times New Roman" w:hAnsi="Times New Roman"/>
          <w:sz w:val="24"/>
          <w:szCs w:val="24"/>
        </w:rPr>
        <w:t xml:space="preserve"> that was predicted</w:t>
      </w:r>
      <w:r>
        <w:rPr>
          <w:rFonts w:ascii="Times New Roman" w:hAnsi="Times New Roman"/>
          <w:sz w:val="24"/>
          <w:szCs w:val="24"/>
        </w:rPr>
        <w:t xml:space="preserve"> by </w:t>
      </w:r>
      <w:r w:rsidR="00A11017">
        <w:rPr>
          <w:rFonts w:ascii="Times New Roman" w:hAnsi="Times New Roman"/>
          <w:sz w:val="24"/>
          <w:szCs w:val="24"/>
        </w:rPr>
        <w:t xml:space="preserve">the </w:t>
      </w:r>
      <w:r>
        <w:rPr>
          <w:rFonts w:ascii="Times New Roman" w:hAnsi="Times New Roman"/>
          <w:sz w:val="24"/>
          <w:szCs w:val="24"/>
        </w:rPr>
        <w:t xml:space="preserve">co-expression network. </w:t>
      </w:r>
    </w:p>
    <w:p w:rsidR="00493774" w:rsidRDefault="00493774" w:rsidP="00493774">
      <w:pPr>
        <w:pStyle w:val="ListParagraph"/>
        <w:ind w:left="360" w:firstLineChars="0" w:firstLine="0"/>
        <w:rPr>
          <w:rFonts w:ascii="Times New Roman" w:hAnsi="Times New Roman"/>
          <w:sz w:val="24"/>
          <w:szCs w:val="24"/>
        </w:rPr>
      </w:pPr>
    </w:p>
    <w:p w:rsidR="00C33BEA" w:rsidRDefault="00C33BEA">
      <w:pPr>
        <w:widowControl/>
        <w:jc w:val="left"/>
        <w:rPr>
          <w:rFonts w:ascii="Times New Roman" w:hAnsi="Times New Roman"/>
          <w:sz w:val="24"/>
          <w:szCs w:val="24"/>
        </w:rPr>
      </w:pPr>
      <w:r>
        <w:rPr>
          <w:rFonts w:ascii="Times New Roman" w:hAnsi="Times New Roman"/>
          <w:sz w:val="24"/>
          <w:szCs w:val="24"/>
        </w:rPr>
        <w:br w:type="page"/>
      </w:r>
    </w:p>
    <w:p w:rsidR="00493774" w:rsidRDefault="00493774" w:rsidP="00493774">
      <w:pPr>
        <w:pStyle w:val="ListParagraph"/>
        <w:ind w:left="360" w:firstLineChars="0" w:firstLine="0"/>
        <w:rPr>
          <w:rFonts w:ascii="Times New Roman" w:hAnsi="Times New Roman"/>
          <w:sz w:val="24"/>
          <w:szCs w:val="24"/>
        </w:rPr>
      </w:pPr>
      <w:r>
        <w:rPr>
          <w:rFonts w:ascii="Times New Roman" w:hAnsi="Times New Roman"/>
          <w:sz w:val="24"/>
          <w:szCs w:val="24"/>
        </w:rPr>
        <w:lastRenderedPageBreak/>
        <w:t>(A)</w:t>
      </w:r>
    </w:p>
    <w:p w:rsidR="00493774" w:rsidRDefault="00493774" w:rsidP="00493774">
      <w:pPr>
        <w:pStyle w:val="ListParagraph"/>
        <w:ind w:left="360" w:firstLineChars="0" w:firstLine="0"/>
        <w:rPr>
          <w:rFonts w:ascii="Times New Roman" w:hAnsi="Times New Roman"/>
          <w:sz w:val="24"/>
          <w:szCs w:val="24"/>
        </w:rPr>
      </w:pPr>
      <w:r>
        <w:rPr>
          <w:noProof/>
          <w:lang w:eastAsia="zh-TW"/>
        </w:rPr>
        <w:drawing>
          <wp:inline distT="0" distB="0" distL="0" distR="0" wp14:anchorId="26B6D8EC" wp14:editId="4FAC89F5">
            <wp:extent cx="4791075" cy="3048000"/>
            <wp:effectExtent l="19050" t="0" r="9525" b="0"/>
            <wp:docPr id="10" name="Picture 2" descr="associated gene expression (Re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sociated gene expression (Res)-1"/>
                    <pic:cNvPicPr>
                      <a:picLocks noChangeAspect="1" noChangeArrowheads="1"/>
                    </pic:cNvPicPr>
                  </pic:nvPicPr>
                  <pic:blipFill>
                    <a:blip r:embed="rId33" cstate="print"/>
                    <a:srcRect/>
                    <a:stretch>
                      <a:fillRect/>
                    </a:stretch>
                  </pic:blipFill>
                  <pic:spPr bwMode="auto">
                    <a:xfrm>
                      <a:off x="0" y="0"/>
                      <a:ext cx="4791075" cy="3048000"/>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r>
        <w:rPr>
          <w:rFonts w:ascii="Times New Roman" w:hAnsi="Times New Roman"/>
          <w:sz w:val="24"/>
          <w:szCs w:val="24"/>
        </w:rPr>
        <w:t>(B)</w:t>
      </w:r>
    </w:p>
    <w:p w:rsidR="00493774" w:rsidRDefault="00493774" w:rsidP="00493774">
      <w:pPr>
        <w:pStyle w:val="ListParagraph"/>
        <w:ind w:left="360" w:firstLineChars="0" w:firstLine="0"/>
        <w:rPr>
          <w:rFonts w:ascii="Times New Roman" w:hAnsi="Times New Roman"/>
          <w:sz w:val="24"/>
          <w:szCs w:val="24"/>
        </w:rPr>
      </w:pPr>
      <w:r>
        <w:rPr>
          <w:noProof/>
          <w:lang w:eastAsia="zh-TW"/>
        </w:rPr>
        <w:drawing>
          <wp:inline distT="0" distB="0" distL="0" distR="0" wp14:anchorId="29356CFF" wp14:editId="01A3492F">
            <wp:extent cx="5489575" cy="2999740"/>
            <wp:effectExtent l="19050" t="0" r="0" b="0"/>
            <wp:docPr id="11" name="Picture 3" descr="associated gene expression (Re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ociated gene expression (Res)-2"/>
                    <pic:cNvPicPr>
                      <a:picLocks noChangeAspect="1" noChangeArrowheads="1"/>
                    </pic:cNvPicPr>
                  </pic:nvPicPr>
                  <pic:blipFill>
                    <a:blip r:embed="rId34" cstate="print"/>
                    <a:srcRect/>
                    <a:stretch>
                      <a:fillRect/>
                    </a:stretch>
                  </pic:blipFill>
                  <pic:spPr bwMode="auto">
                    <a:xfrm>
                      <a:off x="0" y="0"/>
                      <a:ext cx="5489575" cy="2999740"/>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493774" w:rsidP="00493774">
      <w:pPr>
        <w:pStyle w:val="ListParagraph"/>
        <w:ind w:left="360" w:firstLineChars="0" w:firstLine="0"/>
        <w:rPr>
          <w:rFonts w:ascii="Times New Roman" w:hAnsi="Times New Roman"/>
          <w:sz w:val="24"/>
          <w:szCs w:val="24"/>
        </w:rPr>
      </w:pPr>
    </w:p>
    <w:p w:rsidR="00493774" w:rsidRDefault="00AA5DF5" w:rsidP="00493774">
      <w:pPr>
        <w:pStyle w:val="ListParagraph"/>
        <w:ind w:left="360" w:firstLineChars="0" w:firstLine="0"/>
        <w:rPr>
          <w:rFonts w:ascii="Times New Roman" w:hAnsi="Times New Roman"/>
          <w:sz w:val="24"/>
          <w:szCs w:val="24"/>
        </w:rPr>
      </w:pPr>
      <w:r>
        <w:rPr>
          <w:rFonts w:ascii="Times New Roman" w:hAnsi="Times New Roman"/>
          <w:sz w:val="24"/>
          <w:szCs w:val="24"/>
        </w:rPr>
        <w:t xml:space="preserve"> </w:t>
      </w:r>
      <w:r w:rsidR="00493774">
        <w:rPr>
          <w:rFonts w:ascii="Times New Roman" w:hAnsi="Times New Roman"/>
          <w:sz w:val="24"/>
          <w:szCs w:val="24"/>
        </w:rPr>
        <w:t>(C)</w:t>
      </w:r>
    </w:p>
    <w:p w:rsidR="00493774" w:rsidRDefault="00AA5DF5" w:rsidP="00493774">
      <w:pPr>
        <w:pStyle w:val="ListParagraph"/>
        <w:ind w:left="360" w:firstLineChars="0" w:firstLine="0"/>
        <w:rPr>
          <w:rFonts w:ascii="Times New Roman" w:hAnsi="Times New Roman"/>
          <w:sz w:val="24"/>
          <w:szCs w:val="24"/>
        </w:rPr>
      </w:pPr>
      <w:r>
        <w:rPr>
          <w:noProof/>
          <w:lang w:eastAsia="zh-TW"/>
        </w:rPr>
        <w:drawing>
          <wp:inline distT="0" distB="0" distL="0" distR="0" wp14:anchorId="703B3BAE" wp14:editId="2B6D777A">
            <wp:extent cx="5505450" cy="3038475"/>
            <wp:effectExtent l="19050" t="0" r="0" b="0"/>
            <wp:docPr id="2" name="Picture 4" descr="associated gene expression (Re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sociated gene expression (Res)-3"/>
                    <pic:cNvPicPr>
                      <a:picLocks noChangeAspect="1" noChangeArrowheads="1"/>
                    </pic:cNvPicPr>
                  </pic:nvPicPr>
                  <pic:blipFill>
                    <a:blip r:embed="rId35" cstate="print"/>
                    <a:srcRect l="7224" b="12122"/>
                    <a:stretch>
                      <a:fillRect/>
                    </a:stretch>
                  </pic:blipFill>
                  <pic:spPr bwMode="auto">
                    <a:xfrm>
                      <a:off x="0" y="0"/>
                      <a:ext cx="5505450" cy="3038475"/>
                    </a:xfrm>
                    <a:prstGeom prst="rect">
                      <a:avLst/>
                    </a:prstGeom>
                    <a:noFill/>
                    <a:ln w="9525">
                      <a:noFill/>
                      <a:miter lim="800000"/>
                      <a:headEnd/>
                      <a:tailEnd/>
                    </a:ln>
                  </pic:spPr>
                </pic:pic>
              </a:graphicData>
            </a:graphic>
          </wp:inline>
        </w:drawing>
      </w:r>
    </w:p>
    <w:p w:rsidR="00493774" w:rsidRDefault="00493774" w:rsidP="00493774">
      <w:pPr>
        <w:pStyle w:val="ListParagraph"/>
        <w:ind w:left="360" w:firstLineChars="0" w:firstLine="0"/>
        <w:rPr>
          <w:rFonts w:ascii="Times New Roman" w:hAnsi="Times New Roman"/>
          <w:sz w:val="24"/>
          <w:szCs w:val="24"/>
        </w:rPr>
      </w:pPr>
    </w:p>
    <w:p w:rsidR="00493774" w:rsidRPr="000E26BE" w:rsidRDefault="00493774" w:rsidP="00493774">
      <w:pPr>
        <w:pStyle w:val="ListParagraph"/>
        <w:ind w:left="360" w:firstLineChars="0" w:firstLine="0"/>
        <w:rPr>
          <w:rFonts w:ascii="Times New Roman" w:hAnsi="Times New Roman"/>
          <w:sz w:val="24"/>
          <w:szCs w:val="24"/>
        </w:rPr>
      </w:pPr>
      <w:proofErr w:type="gramStart"/>
      <w:r>
        <w:rPr>
          <w:rFonts w:ascii="Times New Roman" w:hAnsi="Times New Roman"/>
          <w:sz w:val="24"/>
          <w:szCs w:val="24"/>
        </w:rPr>
        <w:t xml:space="preserve">Figure </w:t>
      </w:r>
      <w:r w:rsidR="00C33BEA">
        <w:rPr>
          <w:rFonts w:ascii="Times New Roman" w:hAnsi="Times New Roman"/>
          <w:sz w:val="24"/>
          <w:szCs w:val="24"/>
        </w:rPr>
        <w:t>21</w:t>
      </w:r>
      <w:r w:rsidR="00D779A2">
        <w:rPr>
          <w:rFonts w:ascii="Times New Roman" w:hAnsi="Times New Roman"/>
          <w:sz w:val="24"/>
          <w:szCs w:val="24"/>
        </w:rPr>
        <w:t>.</w:t>
      </w:r>
      <w:proofErr w:type="gramEnd"/>
      <w:r w:rsidR="00D779A2">
        <w:rPr>
          <w:rFonts w:ascii="Times New Roman" w:hAnsi="Times New Roman"/>
          <w:sz w:val="24"/>
          <w:szCs w:val="24"/>
        </w:rPr>
        <w:t xml:space="preserve"> </w:t>
      </w:r>
      <w:r>
        <w:rPr>
          <w:rFonts w:ascii="Times New Roman" w:hAnsi="Times New Roman"/>
          <w:sz w:val="24"/>
          <w:szCs w:val="24"/>
        </w:rPr>
        <w:t>The expression level</w:t>
      </w:r>
      <w:r w:rsidR="00A11017">
        <w:rPr>
          <w:rFonts w:ascii="Times New Roman" w:hAnsi="Times New Roman"/>
          <w:sz w:val="24"/>
          <w:szCs w:val="24"/>
        </w:rPr>
        <w:t>s</w:t>
      </w:r>
      <w:r>
        <w:rPr>
          <w:rFonts w:ascii="Times New Roman" w:hAnsi="Times New Roman"/>
          <w:sz w:val="24"/>
          <w:szCs w:val="24"/>
        </w:rPr>
        <w:t xml:space="preserve"> of NPM1/B23 and its as</w:t>
      </w:r>
      <w:r w:rsidR="00A11017">
        <w:rPr>
          <w:rFonts w:ascii="Times New Roman" w:hAnsi="Times New Roman"/>
          <w:sz w:val="24"/>
          <w:szCs w:val="24"/>
        </w:rPr>
        <w:t>sociated gene</w:t>
      </w:r>
      <w:r>
        <w:rPr>
          <w:rFonts w:ascii="Times New Roman" w:hAnsi="Times New Roman"/>
          <w:sz w:val="24"/>
          <w:szCs w:val="24"/>
        </w:rPr>
        <w:t xml:space="preserve">s during resveratrol treatment. K562 cells were treated with 30 </w:t>
      </w:r>
      <w:r>
        <w:rPr>
          <w:rFonts w:ascii="Times New Roman" w:hAnsi="Times New Roman"/>
          <w:sz w:val="24"/>
          <w:szCs w:val="24"/>
        </w:rPr>
        <w:sym w:font="Symbol" w:char="F06D"/>
      </w:r>
      <w:r>
        <w:rPr>
          <w:rFonts w:ascii="Times New Roman" w:hAnsi="Times New Roman"/>
          <w:sz w:val="24"/>
          <w:szCs w:val="24"/>
        </w:rPr>
        <w:t>M resveratrol (Res) or DMSO as control for 24 h. The mRNA level</w:t>
      </w:r>
      <w:r w:rsidR="00A11017">
        <w:rPr>
          <w:rFonts w:ascii="Times New Roman" w:hAnsi="Times New Roman"/>
          <w:sz w:val="24"/>
          <w:szCs w:val="24"/>
        </w:rPr>
        <w:t>s</w:t>
      </w:r>
      <w:r>
        <w:rPr>
          <w:rFonts w:ascii="Times New Roman" w:hAnsi="Times New Roman"/>
          <w:sz w:val="24"/>
          <w:szCs w:val="24"/>
        </w:rPr>
        <w:t xml:space="preserve"> of the specified genes co-expressed with NPM1/B23 w</w:t>
      </w:r>
      <w:r w:rsidR="00A11017">
        <w:rPr>
          <w:rFonts w:ascii="Times New Roman" w:hAnsi="Times New Roman"/>
          <w:sz w:val="24"/>
          <w:szCs w:val="24"/>
        </w:rPr>
        <w:t>ere</w:t>
      </w:r>
      <w:r>
        <w:rPr>
          <w:rFonts w:ascii="Times New Roman" w:hAnsi="Times New Roman"/>
          <w:sz w:val="24"/>
          <w:szCs w:val="24"/>
        </w:rPr>
        <w:t xml:space="preserve"> measured and quantitated by Real-time PCR (see Methods). There </w:t>
      </w:r>
      <w:r w:rsidR="00A11017">
        <w:rPr>
          <w:rFonts w:ascii="Times New Roman" w:hAnsi="Times New Roman"/>
          <w:sz w:val="24"/>
          <w:szCs w:val="24"/>
        </w:rPr>
        <w:t>we</w:t>
      </w:r>
      <w:r>
        <w:rPr>
          <w:rFonts w:ascii="Times New Roman" w:hAnsi="Times New Roman"/>
          <w:sz w:val="24"/>
          <w:szCs w:val="24"/>
        </w:rPr>
        <w:t>re total twenty</w:t>
      </w:r>
      <w:r w:rsidR="00A11017">
        <w:rPr>
          <w:rFonts w:ascii="Times New Roman" w:hAnsi="Times New Roman"/>
          <w:sz w:val="24"/>
          <w:szCs w:val="24"/>
        </w:rPr>
        <w:t>-</w:t>
      </w:r>
      <w:r>
        <w:rPr>
          <w:rFonts w:ascii="Times New Roman" w:hAnsi="Times New Roman"/>
          <w:sz w:val="24"/>
          <w:szCs w:val="24"/>
        </w:rPr>
        <w:t xml:space="preserve">one genes </w:t>
      </w:r>
      <w:r w:rsidR="00A11017">
        <w:rPr>
          <w:rFonts w:ascii="Times New Roman" w:hAnsi="Times New Roman"/>
          <w:sz w:val="24"/>
          <w:szCs w:val="24"/>
        </w:rPr>
        <w:t>strong</w:t>
      </w:r>
      <w:r>
        <w:rPr>
          <w:rFonts w:ascii="Times New Roman" w:hAnsi="Times New Roman"/>
          <w:sz w:val="24"/>
          <w:szCs w:val="24"/>
        </w:rPr>
        <w:t xml:space="preserve">ly co-expressed with NPM1/B23. The relative gene expressions of fold change are respectively shown in (A)-(C). The bar graph is shown with the normalized values in the DMSO-treated cells represented as 100, and with the mean </w:t>
      </w:r>
      <w:r>
        <w:rPr>
          <w:rFonts w:ascii="Times New Roman" w:hAnsi="Times New Roman"/>
          <w:sz w:val="24"/>
          <w:szCs w:val="24"/>
        </w:rPr>
        <w:sym w:font="Symbol" w:char="F0B1"/>
      </w:r>
      <w:r w:rsidR="00A11017">
        <w:rPr>
          <w:rFonts w:ascii="Times New Roman" w:hAnsi="Times New Roman"/>
          <w:sz w:val="24"/>
          <w:szCs w:val="24"/>
        </w:rPr>
        <w:t>S</w:t>
      </w:r>
      <w:r>
        <w:rPr>
          <w:rFonts w:ascii="Times New Roman" w:hAnsi="Times New Roman"/>
          <w:sz w:val="24"/>
          <w:szCs w:val="24"/>
        </w:rPr>
        <w:t>.</w:t>
      </w:r>
      <w:r w:rsidR="00A11017">
        <w:rPr>
          <w:rFonts w:ascii="Times New Roman" w:hAnsi="Times New Roman"/>
          <w:sz w:val="24"/>
          <w:szCs w:val="24"/>
        </w:rPr>
        <w:t>D</w:t>
      </w:r>
      <w:r>
        <w:rPr>
          <w:rFonts w:ascii="Times New Roman" w:hAnsi="Times New Roman"/>
          <w:sz w:val="24"/>
          <w:szCs w:val="24"/>
        </w:rPr>
        <w:t xml:space="preserve">. values from three independent experiments.       </w:t>
      </w:r>
    </w:p>
    <w:p w:rsidR="00493774" w:rsidRDefault="00493774" w:rsidP="00493774">
      <w:pPr>
        <w:ind w:firstLineChars="100" w:firstLine="240"/>
        <w:rPr>
          <w:rFonts w:ascii="Times New Roman" w:hAnsi="Times New Roman" w:cs="Times New Roman"/>
          <w:sz w:val="24"/>
          <w:szCs w:val="24"/>
        </w:rPr>
      </w:pPr>
    </w:p>
    <w:p w:rsidR="00675A32" w:rsidRPr="00675A32" w:rsidRDefault="00675A32" w:rsidP="00675A32">
      <w:pPr>
        <w:rPr>
          <w:rFonts w:ascii="Times New Roman" w:hAnsi="Times New Roman" w:cs="Times New Roman"/>
          <w:sz w:val="24"/>
          <w:szCs w:val="24"/>
        </w:rPr>
      </w:pPr>
    </w:p>
    <w:p w:rsidR="00FA3D87" w:rsidRDefault="002B6255" w:rsidP="00B835F9">
      <w:pPr>
        <w:pStyle w:val="ListParagraph"/>
        <w:numPr>
          <w:ilvl w:val="1"/>
          <w:numId w:val="2"/>
        </w:numPr>
        <w:ind w:firstLineChars="0"/>
        <w:rPr>
          <w:rFonts w:ascii="Times New Roman" w:hAnsi="Times New Roman" w:cs="Times New Roman"/>
          <w:sz w:val="24"/>
          <w:szCs w:val="24"/>
        </w:rPr>
      </w:pPr>
      <w:r>
        <w:rPr>
          <w:rFonts w:ascii="Times New Roman" w:hAnsi="Times New Roman" w:cs="Times New Roman"/>
          <w:sz w:val="24"/>
          <w:szCs w:val="24"/>
        </w:rPr>
        <w:t>Functional annotation</w:t>
      </w:r>
      <w:r w:rsidR="00FA3D87">
        <w:rPr>
          <w:rFonts w:ascii="Times New Roman" w:hAnsi="Times New Roman" w:cs="Times New Roman" w:hint="eastAsia"/>
          <w:sz w:val="24"/>
          <w:szCs w:val="24"/>
        </w:rPr>
        <w:t xml:space="preserve"> results</w:t>
      </w:r>
    </w:p>
    <w:p w:rsidR="00E049F6" w:rsidRDefault="00E049F6" w:rsidP="00FA3D87">
      <w:pPr>
        <w:pStyle w:val="ListParagraph"/>
        <w:ind w:left="360" w:firstLineChars="0" w:firstLine="0"/>
        <w:rPr>
          <w:rFonts w:ascii="Times New Roman" w:hAnsi="Times New Roman" w:cs="Times New Roman"/>
          <w:sz w:val="24"/>
          <w:szCs w:val="24"/>
        </w:rPr>
      </w:pPr>
    </w:p>
    <w:p w:rsidR="007122BB" w:rsidRDefault="00C05985"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Functional annotation analysis of </w:t>
      </w:r>
      <w:r w:rsidRPr="007122BB">
        <w:rPr>
          <w:rFonts w:ascii="Times New Roman" w:hAnsi="Times New Roman" w:cs="Times New Roman"/>
          <w:sz w:val="24"/>
          <w:szCs w:val="24"/>
        </w:rPr>
        <w:t xml:space="preserve">the five </w:t>
      </w:r>
      <w:r w:rsidR="007A2D62">
        <w:rPr>
          <w:rFonts w:ascii="Times New Roman" w:hAnsi="Times New Roman" w:cs="Times New Roman"/>
          <w:sz w:val="24"/>
          <w:szCs w:val="24"/>
        </w:rPr>
        <w:t xml:space="preserve">identified </w:t>
      </w:r>
      <w:r w:rsidRPr="007122BB">
        <w:rPr>
          <w:rFonts w:ascii="Times New Roman" w:hAnsi="Times New Roman" w:cs="Times New Roman"/>
          <w:sz w:val="24"/>
          <w:szCs w:val="24"/>
        </w:rPr>
        <w:t>mutually exclusive networks</w:t>
      </w:r>
      <w:r>
        <w:rPr>
          <w:rFonts w:ascii="Times New Roman" w:hAnsi="Times New Roman" w:cs="Times New Roman"/>
          <w:sz w:val="24"/>
          <w:szCs w:val="24"/>
        </w:rPr>
        <w:t xml:space="preserve"> </w:t>
      </w:r>
      <w:r w:rsidR="007A2D62">
        <w:rPr>
          <w:rFonts w:ascii="Times New Roman" w:hAnsi="Times New Roman" w:cs="Times New Roman"/>
          <w:sz w:val="24"/>
          <w:szCs w:val="24"/>
        </w:rPr>
        <w:t xml:space="preserve">of NPM1-related genes </w:t>
      </w:r>
      <w:r>
        <w:rPr>
          <w:rFonts w:ascii="Times New Roman" w:hAnsi="Times New Roman" w:cs="Times New Roman"/>
          <w:sz w:val="24"/>
          <w:szCs w:val="24"/>
        </w:rPr>
        <w:t xml:space="preserve">yielded </w:t>
      </w:r>
      <w:r w:rsidR="00E57EDD">
        <w:rPr>
          <w:rFonts w:ascii="Times New Roman" w:hAnsi="Times New Roman" w:cs="Times New Roman"/>
          <w:sz w:val="24"/>
          <w:szCs w:val="24"/>
        </w:rPr>
        <w:t>20</w:t>
      </w:r>
      <w:r>
        <w:rPr>
          <w:rFonts w:ascii="Times New Roman" w:hAnsi="Times New Roman" w:cs="Times New Roman"/>
          <w:sz w:val="24"/>
          <w:szCs w:val="24"/>
        </w:rPr>
        <w:t>, 25 and 2 function</w:t>
      </w:r>
      <w:r w:rsidR="00D53931">
        <w:rPr>
          <w:rFonts w:ascii="Times New Roman" w:hAnsi="Times New Roman" w:cs="Times New Roman"/>
          <w:sz w:val="24"/>
          <w:szCs w:val="24"/>
        </w:rPr>
        <w:t>al</w:t>
      </w:r>
      <w:r>
        <w:rPr>
          <w:rFonts w:ascii="Times New Roman" w:hAnsi="Times New Roman" w:cs="Times New Roman"/>
          <w:sz w:val="24"/>
          <w:szCs w:val="24"/>
        </w:rPr>
        <w:t xml:space="preserve"> </w:t>
      </w:r>
      <w:r w:rsidR="00E7423A">
        <w:rPr>
          <w:rFonts w:ascii="Times New Roman" w:hAnsi="Times New Roman" w:cs="Times New Roman"/>
          <w:sz w:val="24"/>
          <w:szCs w:val="24"/>
        </w:rPr>
        <w:t xml:space="preserve">gene set </w:t>
      </w:r>
      <w:r>
        <w:rPr>
          <w:rFonts w:ascii="Times New Roman" w:hAnsi="Times New Roman" w:cs="Times New Roman"/>
          <w:sz w:val="24"/>
          <w:szCs w:val="24"/>
        </w:rPr>
        <w:t>annotations from</w:t>
      </w:r>
      <w:r w:rsidR="007122BB">
        <w:rPr>
          <w:rFonts w:ascii="Times New Roman" w:hAnsi="Times New Roman" w:cs="Times New Roman"/>
          <w:sz w:val="24"/>
          <w:szCs w:val="24"/>
        </w:rPr>
        <w:t xml:space="preserve"> </w:t>
      </w:r>
      <w:proofErr w:type="spellStart"/>
      <w:r w:rsidR="001C62E7" w:rsidRPr="001C62E7">
        <w:rPr>
          <w:rFonts w:ascii="Times New Roman" w:hAnsi="Times New Roman" w:cs="Times New Roman"/>
          <w:sz w:val="24"/>
          <w:szCs w:val="24"/>
        </w:rPr>
        <w:t>GeneSetDB</w:t>
      </w:r>
      <w:proofErr w:type="spellEnd"/>
      <w:r w:rsidR="001C62E7" w:rsidRPr="001C62E7">
        <w:rPr>
          <w:rFonts w:ascii="Times New Roman" w:hAnsi="Times New Roman" w:cs="Times New Roman"/>
          <w:sz w:val="24"/>
          <w:szCs w:val="24"/>
        </w:rPr>
        <w:t xml:space="preserve"> (GO)</w:t>
      </w:r>
      <w:r>
        <w:rPr>
          <w:rFonts w:ascii="Times New Roman" w:hAnsi="Times New Roman" w:cs="Times New Roman"/>
          <w:sz w:val="24"/>
          <w:szCs w:val="24"/>
        </w:rPr>
        <w:t xml:space="preserve">, </w:t>
      </w:r>
      <w:proofErr w:type="spellStart"/>
      <w:r w:rsidR="001C62E7" w:rsidRPr="001C62E7">
        <w:rPr>
          <w:rFonts w:ascii="Times New Roman" w:hAnsi="Times New Roman" w:cs="Times New Roman"/>
          <w:sz w:val="24"/>
          <w:szCs w:val="24"/>
        </w:rPr>
        <w:t>Reactome</w:t>
      </w:r>
      <w:proofErr w:type="spellEnd"/>
      <w:r w:rsidR="001C62E7" w:rsidRPr="001C62E7">
        <w:rPr>
          <w:rFonts w:ascii="Times New Roman" w:hAnsi="Times New Roman" w:cs="Times New Roman"/>
          <w:sz w:val="24"/>
          <w:szCs w:val="24"/>
        </w:rPr>
        <w:t xml:space="preserve"> pathway database</w:t>
      </w:r>
      <w:r>
        <w:rPr>
          <w:rFonts w:ascii="Times New Roman" w:hAnsi="Times New Roman" w:cs="Times New Roman"/>
          <w:sz w:val="24"/>
          <w:szCs w:val="24"/>
        </w:rPr>
        <w:t xml:space="preserve"> and </w:t>
      </w:r>
      <w:proofErr w:type="spellStart"/>
      <w:r w:rsidR="001C62E7" w:rsidRPr="001C62E7">
        <w:rPr>
          <w:rFonts w:ascii="Times New Roman" w:hAnsi="Times New Roman" w:cs="Times New Roman"/>
          <w:sz w:val="24"/>
          <w:szCs w:val="24"/>
        </w:rPr>
        <w:t>MSigDB</w:t>
      </w:r>
      <w:proofErr w:type="spellEnd"/>
      <w:r w:rsidR="001C62E7" w:rsidRPr="001C62E7">
        <w:rPr>
          <w:rFonts w:ascii="Times New Roman" w:hAnsi="Times New Roman" w:cs="Times New Roman"/>
          <w:sz w:val="24"/>
          <w:szCs w:val="24"/>
        </w:rPr>
        <w:t xml:space="preserve"> (KEGG)</w:t>
      </w:r>
      <w:r w:rsidR="00A319FA">
        <w:rPr>
          <w:rFonts w:ascii="Times New Roman" w:hAnsi="Times New Roman" w:cs="Times New Roman"/>
          <w:sz w:val="24"/>
          <w:szCs w:val="24"/>
        </w:rPr>
        <w:t xml:space="preserve"> </w:t>
      </w:r>
      <w:r>
        <w:rPr>
          <w:rFonts w:ascii="Times New Roman" w:hAnsi="Times New Roman" w:cs="Times New Roman"/>
          <w:sz w:val="24"/>
          <w:szCs w:val="24"/>
        </w:rPr>
        <w:t xml:space="preserve">respectively. </w:t>
      </w:r>
      <w:r w:rsidR="00D53931">
        <w:rPr>
          <w:rFonts w:ascii="Times New Roman" w:hAnsi="Times New Roman" w:cs="Times New Roman"/>
          <w:sz w:val="24"/>
          <w:szCs w:val="24"/>
        </w:rPr>
        <w:t>Based on the Fisher’s exact test</w:t>
      </w:r>
      <w:r w:rsidR="007A2D62">
        <w:rPr>
          <w:rFonts w:ascii="Times New Roman" w:hAnsi="Times New Roman" w:cs="Times New Roman"/>
          <w:sz w:val="24"/>
          <w:szCs w:val="24"/>
        </w:rPr>
        <w:t xml:space="preserve"> of the pair-based mapping</w:t>
      </w:r>
      <w:r w:rsidR="00D53931">
        <w:rPr>
          <w:rFonts w:ascii="Times New Roman" w:hAnsi="Times New Roman" w:cs="Times New Roman"/>
          <w:sz w:val="24"/>
          <w:szCs w:val="24"/>
        </w:rPr>
        <w:t>, e</w:t>
      </w:r>
      <w:r>
        <w:rPr>
          <w:rFonts w:ascii="Times New Roman" w:hAnsi="Times New Roman" w:cs="Times New Roman"/>
          <w:sz w:val="24"/>
          <w:szCs w:val="24"/>
        </w:rPr>
        <w:t>ach of these 4</w:t>
      </w:r>
      <w:r w:rsidR="00E57EDD">
        <w:rPr>
          <w:rFonts w:ascii="Times New Roman" w:hAnsi="Times New Roman" w:cs="Times New Roman"/>
          <w:sz w:val="24"/>
          <w:szCs w:val="24"/>
        </w:rPr>
        <w:t>7</w:t>
      </w:r>
      <w:r>
        <w:rPr>
          <w:rFonts w:ascii="Times New Roman" w:hAnsi="Times New Roman" w:cs="Times New Roman"/>
          <w:sz w:val="24"/>
          <w:szCs w:val="24"/>
        </w:rPr>
        <w:t xml:space="preserve"> annotations</w:t>
      </w:r>
      <w:r w:rsidR="00D53931">
        <w:rPr>
          <w:rFonts w:ascii="Times New Roman" w:hAnsi="Times New Roman" w:cs="Times New Roman"/>
          <w:sz w:val="24"/>
          <w:szCs w:val="24"/>
        </w:rPr>
        <w:t xml:space="preserve"> showed significant associations with at least one identified networks (</w:t>
      </w:r>
      <w:proofErr w:type="spellStart"/>
      <w:r w:rsidR="00D53931" w:rsidRPr="007122BB">
        <w:rPr>
          <w:rFonts w:ascii="Times New Roman" w:hAnsi="Times New Roman" w:cs="Times New Roman"/>
          <w:sz w:val="24"/>
          <w:szCs w:val="24"/>
        </w:rPr>
        <w:t>Bonferroni</w:t>
      </w:r>
      <w:proofErr w:type="spellEnd"/>
      <w:r w:rsidR="00D53931" w:rsidRPr="007122BB">
        <w:rPr>
          <w:rFonts w:ascii="Times New Roman" w:hAnsi="Times New Roman" w:cs="Times New Roman"/>
          <w:sz w:val="24"/>
          <w:szCs w:val="24"/>
        </w:rPr>
        <w:t xml:space="preserve"> adjusted p-value</w:t>
      </w:r>
      <w:r w:rsidR="00D53931">
        <w:rPr>
          <w:rFonts w:ascii="Times New Roman" w:hAnsi="Times New Roman" w:cs="Times New Roman"/>
          <w:sz w:val="24"/>
          <w:szCs w:val="24"/>
        </w:rPr>
        <w:t>&lt;0.05).</w:t>
      </w:r>
      <w:r>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The </w:t>
      </w:r>
      <w:r w:rsidR="007A2D62">
        <w:rPr>
          <w:rFonts w:ascii="Times New Roman" w:hAnsi="Times New Roman" w:cs="Times New Roman"/>
          <w:sz w:val="24"/>
          <w:szCs w:val="24"/>
        </w:rPr>
        <w:t xml:space="preserve">detailed information of these annotations in the three databases and the corresponding </w:t>
      </w:r>
      <w:r w:rsidR="00BE2A1A">
        <w:rPr>
          <w:rFonts w:ascii="Times New Roman" w:hAnsi="Times New Roman" w:cs="Times New Roman"/>
          <w:sz w:val="24"/>
          <w:szCs w:val="24"/>
        </w:rPr>
        <w:t xml:space="preserve">statistical </w:t>
      </w:r>
      <w:r w:rsidR="00406FB6">
        <w:rPr>
          <w:rFonts w:ascii="Times New Roman" w:hAnsi="Times New Roman" w:cs="Times New Roman"/>
          <w:sz w:val="24"/>
          <w:szCs w:val="24"/>
        </w:rPr>
        <w:t>data</w:t>
      </w:r>
      <w:r w:rsidR="007A2D62">
        <w:rPr>
          <w:rFonts w:ascii="Times New Roman" w:hAnsi="Times New Roman" w:cs="Times New Roman"/>
          <w:sz w:val="24"/>
          <w:szCs w:val="24"/>
        </w:rPr>
        <w:t xml:space="preserve"> with the networks a</w:t>
      </w:r>
      <w:r w:rsidR="007122BB" w:rsidRPr="007122BB">
        <w:rPr>
          <w:rFonts w:ascii="Times New Roman" w:hAnsi="Times New Roman" w:cs="Times New Roman"/>
          <w:sz w:val="24"/>
          <w:szCs w:val="24"/>
        </w:rPr>
        <w:t>re shown in Table</w:t>
      </w:r>
      <w:r w:rsidR="007A2D62">
        <w:rPr>
          <w:rFonts w:ascii="Times New Roman" w:hAnsi="Times New Roman" w:cs="Times New Roman"/>
          <w:sz w:val="24"/>
          <w:szCs w:val="24"/>
        </w:rPr>
        <w:t>s</w:t>
      </w:r>
      <w:r w:rsidR="007122BB" w:rsidRPr="007122BB">
        <w:rPr>
          <w:rFonts w:ascii="Times New Roman" w:hAnsi="Times New Roman" w:cs="Times New Roman"/>
          <w:sz w:val="24"/>
          <w:szCs w:val="24"/>
        </w:rPr>
        <w:t xml:space="preserve"> S1, S2, and S3 respectively. </w:t>
      </w:r>
      <w:r w:rsidR="00BE2A1A">
        <w:rPr>
          <w:rFonts w:ascii="Times New Roman" w:hAnsi="Times New Roman" w:cs="Times New Roman"/>
          <w:sz w:val="24"/>
          <w:szCs w:val="24"/>
        </w:rPr>
        <w:t>By comparing the observed and expected numbers of gene pairs in common between the identified networks and the functional gene sets, it was found that t</w:t>
      </w:r>
      <w:r w:rsidR="00BE2A1A" w:rsidRPr="007122BB">
        <w:rPr>
          <w:rFonts w:ascii="Times New Roman" w:hAnsi="Times New Roman" w:cs="Times New Roman"/>
          <w:sz w:val="24"/>
          <w:szCs w:val="24"/>
        </w:rPr>
        <w:t xml:space="preserve">he significantly associated </w:t>
      </w:r>
      <w:r w:rsidR="00BE2A1A">
        <w:rPr>
          <w:rFonts w:ascii="Times New Roman" w:hAnsi="Times New Roman" w:cs="Times New Roman"/>
          <w:sz w:val="24"/>
          <w:szCs w:val="24"/>
        </w:rPr>
        <w:t>functional annotations under-represented t</w:t>
      </w:r>
      <w:r w:rsidR="007122BB" w:rsidRPr="007122BB">
        <w:rPr>
          <w:rFonts w:ascii="Times New Roman" w:hAnsi="Times New Roman" w:cs="Times New Roman"/>
          <w:sz w:val="24"/>
          <w:szCs w:val="24"/>
        </w:rPr>
        <w:t xml:space="preserve">he CML-specific, normal-specific, opposing, and weak co-expression networks </w:t>
      </w:r>
      <w:r w:rsidR="00BE2A1A">
        <w:rPr>
          <w:rFonts w:ascii="Times New Roman" w:hAnsi="Times New Roman" w:cs="Times New Roman"/>
          <w:sz w:val="24"/>
          <w:szCs w:val="24"/>
        </w:rPr>
        <w:t>but over-represented</w:t>
      </w:r>
      <w:r w:rsidR="007122BB" w:rsidRPr="007122BB">
        <w:rPr>
          <w:rFonts w:ascii="Times New Roman" w:hAnsi="Times New Roman" w:cs="Times New Roman"/>
          <w:sz w:val="24"/>
          <w:szCs w:val="24"/>
        </w:rPr>
        <w:t xml:space="preserve"> the conforming network.</w:t>
      </w:r>
    </w:p>
    <w:p w:rsidR="007122BB" w:rsidRDefault="007122BB" w:rsidP="007122BB">
      <w:pPr>
        <w:pStyle w:val="ListParagraph"/>
        <w:ind w:firstLineChars="112" w:firstLine="269"/>
        <w:rPr>
          <w:rFonts w:ascii="Times New Roman" w:hAnsi="Times New Roman" w:cs="Times New Roman"/>
          <w:sz w:val="24"/>
          <w:szCs w:val="24"/>
        </w:rPr>
      </w:pPr>
    </w:p>
    <w:p w:rsidR="001A2A07" w:rsidRDefault="001C62E7" w:rsidP="001C62E7">
      <w:pPr>
        <w:pStyle w:val="ListParagraph"/>
        <w:ind w:firstLineChars="112" w:firstLine="269"/>
        <w:rPr>
          <w:rFonts w:ascii="Times New Roman" w:hAnsi="Times New Roman" w:cs="Times New Roman"/>
          <w:sz w:val="24"/>
          <w:szCs w:val="24"/>
        </w:rPr>
      </w:pPr>
      <w:r w:rsidRPr="001C62E7">
        <w:rPr>
          <w:rFonts w:ascii="Times New Roman" w:hAnsi="Times New Roman" w:cs="Times New Roman"/>
          <w:sz w:val="24"/>
          <w:szCs w:val="24"/>
        </w:rPr>
        <w:t xml:space="preserve">In </w:t>
      </w:r>
      <w:proofErr w:type="spellStart"/>
      <w:r w:rsidRPr="001C62E7">
        <w:rPr>
          <w:rFonts w:ascii="Times New Roman" w:hAnsi="Times New Roman" w:cs="Times New Roman"/>
          <w:sz w:val="24"/>
          <w:szCs w:val="24"/>
        </w:rPr>
        <w:t>MSigDB</w:t>
      </w:r>
      <w:proofErr w:type="spellEnd"/>
      <w:r w:rsidRPr="001C62E7">
        <w:rPr>
          <w:rFonts w:ascii="Times New Roman" w:hAnsi="Times New Roman" w:cs="Times New Roman"/>
          <w:sz w:val="24"/>
          <w:szCs w:val="24"/>
        </w:rPr>
        <w:t>,</w:t>
      </w:r>
      <w:r>
        <w:rPr>
          <w:rFonts w:ascii="Times New Roman" w:hAnsi="Times New Roman" w:cs="Times New Roman"/>
          <w:sz w:val="24"/>
          <w:szCs w:val="24"/>
        </w:rPr>
        <w:t xml:space="preserve"> t</w:t>
      </w:r>
      <w:r w:rsidR="007122BB" w:rsidRPr="007122BB">
        <w:rPr>
          <w:rFonts w:ascii="Times New Roman" w:hAnsi="Times New Roman" w:cs="Times New Roman"/>
          <w:sz w:val="24"/>
          <w:szCs w:val="24"/>
        </w:rPr>
        <w:t>he “</w:t>
      </w:r>
      <w:r w:rsidR="00A319FA">
        <w:rPr>
          <w:rFonts w:ascii="Times New Roman" w:hAnsi="Times New Roman" w:cs="Times New Roman"/>
          <w:sz w:val="24"/>
          <w:szCs w:val="24"/>
        </w:rPr>
        <w:t xml:space="preserve">KEGG </w:t>
      </w:r>
      <w:r w:rsidR="00E7423A">
        <w:rPr>
          <w:rFonts w:ascii="Times New Roman" w:hAnsi="Times New Roman" w:cs="Times New Roman"/>
          <w:sz w:val="24"/>
          <w:szCs w:val="24"/>
        </w:rPr>
        <w:t>R</w:t>
      </w:r>
      <w:r w:rsidR="007122BB" w:rsidRPr="007122BB">
        <w:rPr>
          <w:rFonts w:ascii="Times New Roman" w:hAnsi="Times New Roman" w:cs="Times New Roman"/>
          <w:sz w:val="24"/>
          <w:szCs w:val="24"/>
        </w:rPr>
        <w:t xml:space="preserve">ibosome” </w:t>
      </w:r>
      <w:r w:rsidR="00E7423A">
        <w:rPr>
          <w:rFonts w:ascii="Times New Roman" w:hAnsi="Times New Roman" w:cs="Times New Roman"/>
          <w:sz w:val="24"/>
          <w:szCs w:val="24"/>
        </w:rPr>
        <w:t xml:space="preserve">was the only gene set annotation that was </w:t>
      </w:r>
      <w:r w:rsidR="00E7423A">
        <w:rPr>
          <w:rFonts w:ascii="Times New Roman" w:hAnsi="Times New Roman" w:cs="Times New Roman"/>
          <w:sz w:val="24"/>
          <w:szCs w:val="24"/>
        </w:rPr>
        <w:lastRenderedPageBreak/>
        <w:t xml:space="preserve">significantly associated with all the five networks. </w:t>
      </w:r>
      <w:r w:rsidR="00D22F91">
        <w:rPr>
          <w:rFonts w:ascii="Times New Roman" w:hAnsi="Times New Roman" w:cs="Times New Roman"/>
          <w:sz w:val="24"/>
          <w:szCs w:val="24"/>
        </w:rPr>
        <w:t xml:space="preserve">Gene pairs that were in common between </w:t>
      </w:r>
      <w:r w:rsidR="00D22F91" w:rsidRPr="007122BB">
        <w:rPr>
          <w:rFonts w:ascii="Times New Roman" w:hAnsi="Times New Roman" w:cs="Times New Roman"/>
          <w:sz w:val="24"/>
          <w:szCs w:val="24"/>
        </w:rPr>
        <w:t xml:space="preserve">CML-specific </w:t>
      </w:r>
      <w:r w:rsidR="00D22F91">
        <w:rPr>
          <w:rFonts w:ascii="Times New Roman" w:hAnsi="Times New Roman" w:cs="Times New Roman"/>
          <w:sz w:val="24"/>
          <w:szCs w:val="24"/>
        </w:rPr>
        <w:t xml:space="preserve">network and the </w:t>
      </w:r>
      <w:r w:rsidR="00D22F91" w:rsidRPr="007122BB">
        <w:rPr>
          <w:rFonts w:ascii="Times New Roman" w:hAnsi="Times New Roman" w:cs="Times New Roman"/>
          <w:sz w:val="24"/>
          <w:szCs w:val="24"/>
        </w:rPr>
        <w:t>“</w:t>
      </w:r>
      <w:r w:rsidR="002B04BE">
        <w:rPr>
          <w:rFonts w:ascii="Times New Roman" w:hAnsi="Times New Roman" w:cs="Times New Roman"/>
          <w:sz w:val="24"/>
          <w:szCs w:val="24"/>
        </w:rPr>
        <w:t xml:space="preserve">KEGG </w:t>
      </w:r>
      <w:r w:rsidR="00D22F91">
        <w:rPr>
          <w:rFonts w:ascii="Times New Roman" w:hAnsi="Times New Roman" w:cs="Times New Roman"/>
          <w:sz w:val="24"/>
          <w:szCs w:val="24"/>
        </w:rPr>
        <w:t>R</w:t>
      </w:r>
      <w:r w:rsidR="00D22F91" w:rsidRPr="007122BB">
        <w:rPr>
          <w:rFonts w:ascii="Times New Roman" w:hAnsi="Times New Roman" w:cs="Times New Roman"/>
          <w:sz w:val="24"/>
          <w:szCs w:val="24"/>
        </w:rPr>
        <w:t xml:space="preserve">ibosome” </w:t>
      </w:r>
      <w:r w:rsidR="00D22F91">
        <w:rPr>
          <w:rFonts w:ascii="Times New Roman" w:hAnsi="Times New Roman" w:cs="Times New Roman"/>
          <w:sz w:val="24"/>
          <w:szCs w:val="24"/>
        </w:rPr>
        <w:t xml:space="preserve">gene set were identified to construct a ribosome gene network shown in </w:t>
      </w:r>
      <w:r w:rsidR="007122BB" w:rsidRPr="007122BB">
        <w:rPr>
          <w:rFonts w:ascii="Times New Roman" w:hAnsi="Times New Roman" w:cs="Times New Roman"/>
          <w:sz w:val="24"/>
          <w:szCs w:val="24"/>
        </w:rPr>
        <w:t xml:space="preserve">Figure </w:t>
      </w:r>
      <w:r w:rsidR="00D779A2">
        <w:rPr>
          <w:rFonts w:ascii="Times New Roman" w:hAnsi="Times New Roman" w:cs="Times New Roman"/>
          <w:sz w:val="24"/>
          <w:szCs w:val="24"/>
        </w:rPr>
        <w:t>22</w:t>
      </w:r>
      <w:r w:rsidR="00D22F91">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The network consists of 25 genes with 47 connections. </w:t>
      </w:r>
      <w:r w:rsidR="00D22F91">
        <w:rPr>
          <w:rFonts w:ascii="Times New Roman" w:hAnsi="Times New Roman" w:cs="Times New Roman"/>
          <w:sz w:val="24"/>
          <w:szCs w:val="24"/>
        </w:rPr>
        <w:t xml:space="preserve">Each </w:t>
      </w:r>
      <w:r w:rsidR="007122BB" w:rsidRPr="007122BB">
        <w:rPr>
          <w:rFonts w:ascii="Times New Roman" w:hAnsi="Times New Roman" w:cs="Times New Roman"/>
          <w:sz w:val="24"/>
          <w:szCs w:val="24"/>
        </w:rPr>
        <w:t>gene</w:t>
      </w:r>
      <w:r w:rsidR="00D22F91">
        <w:rPr>
          <w:rFonts w:ascii="Times New Roman" w:hAnsi="Times New Roman" w:cs="Times New Roman"/>
          <w:sz w:val="24"/>
          <w:szCs w:val="24"/>
        </w:rPr>
        <w:t xml:space="preserve"> is represented by a circle whose size is proportional</w:t>
      </w:r>
      <w:r w:rsidR="007122BB" w:rsidRPr="007122BB">
        <w:rPr>
          <w:rFonts w:ascii="Times New Roman" w:hAnsi="Times New Roman" w:cs="Times New Roman"/>
          <w:sz w:val="24"/>
          <w:szCs w:val="24"/>
        </w:rPr>
        <w:t xml:space="preserve"> </w:t>
      </w:r>
      <w:r w:rsidR="00D22F91">
        <w:rPr>
          <w:rFonts w:ascii="Times New Roman" w:hAnsi="Times New Roman" w:cs="Times New Roman"/>
          <w:sz w:val="24"/>
          <w:szCs w:val="24"/>
        </w:rPr>
        <w:t>to its</w:t>
      </w:r>
      <w:r w:rsidR="007122BB" w:rsidRPr="007122BB">
        <w:rPr>
          <w:rFonts w:ascii="Times New Roman" w:hAnsi="Times New Roman" w:cs="Times New Roman"/>
          <w:sz w:val="24"/>
          <w:szCs w:val="24"/>
        </w:rPr>
        <w:t xml:space="preserve"> connectivity </w:t>
      </w:r>
      <w:r w:rsidR="00D22F91">
        <w:rPr>
          <w:rFonts w:ascii="Times New Roman" w:hAnsi="Times New Roman" w:cs="Times New Roman"/>
          <w:sz w:val="24"/>
          <w:szCs w:val="24"/>
        </w:rPr>
        <w:t>with the other genes</w:t>
      </w:r>
      <w:r w:rsidR="007122BB" w:rsidRPr="007122BB">
        <w:rPr>
          <w:rFonts w:ascii="Times New Roman" w:hAnsi="Times New Roman" w:cs="Times New Roman"/>
          <w:sz w:val="24"/>
          <w:szCs w:val="24"/>
        </w:rPr>
        <w:t xml:space="preserve">. </w:t>
      </w:r>
      <w:r w:rsidR="00A01A28">
        <w:rPr>
          <w:rFonts w:ascii="Times New Roman" w:hAnsi="Times New Roman" w:cs="Times New Roman"/>
          <w:sz w:val="24"/>
          <w:szCs w:val="24"/>
        </w:rPr>
        <w:t>T</w:t>
      </w:r>
      <w:r w:rsidR="007122BB" w:rsidRPr="007122BB">
        <w:rPr>
          <w:rFonts w:ascii="Times New Roman" w:hAnsi="Times New Roman" w:cs="Times New Roman"/>
          <w:sz w:val="24"/>
          <w:szCs w:val="24"/>
        </w:rPr>
        <w:t>op four hub genes</w:t>
      </w:r>
      <w:r w:rsidR="00A01A28">
        <w:rPr>
          <w:rFonts w:ascii="Times New Roman" w:hAnsi="Times New Roman" w:cs="Times New Roman"/>
          <w:sz w:val="24"/>
          <w:szCs w:val="24"/>
        </w:rPr>
        <w:t>,</w:t>
      </w:r>
      <w:r w:rsidR="007122BB" w:rsidRPr="007122BB">
        <w:rPr>
          <w:rFonts w:ascii="Times New Roman" w:hAnsi="Times New Roman" w:cs="Times New Roman"/>
          <w:sz w:val="24"/>
          <w:szCs w:val="24"/>
        </w:rPr>
        <w:t xml:space="preserve"> R</w:t>
      </w:r>
      <w:r w:rsidR="00A01A28">
        <w:rPr>
          <w:rFonts w:ascii="Times New Roman" w:hAnsi="Times New Roman" w:cs="Times New Roman"/>
          <w:sz w:val="24"/>
          <w:szCs w:val="24"/>
        </w:rPr>
        <w:t>PL10A, RPL11, RPL31, and RPL36A</w:t>
      </w:r>
      <w:r w:rsidR="007122BB" w:rsidRPr="007122BB">
        <w:rPr>
          <w:rFonts w:ascii="Times New Roman" w:hAnsi="Times New Roman" w:cs="Times New Roman"/>
          <w:sz w:val="24"/>
          <w:szCs w:val="24"/>
        </w:rPr>
        <w:t>,</w:t>
      </w:r>
      <w:r w:rsidR="00A01A28">
        <w:rPr>
          <w:rFonts w:ascii="Times New Roman" w:hAnsi="Times New Roman" w:cs="Times New Roman"/>
          <w:sz w:val="24"/>
          <w:szCs w:val="24"/>
        </w:rPr>
        <w:t xml:space="preserve"> were identified </w:t>
      </w:r>
      <w:r w:rsidR="00406FB6">
        <w:rPr>
          <w:rFonts w:ascii="Times New Roman" w:hAnsi="Times New Roman" w:cs="Times New Roman"/>
          <w:sz w:val="24"/>
          <w:szCs w:val="24"/>
        </w:rPr>
        <w:t>based on their high connectivity with the other genes</w:t>
      </w:r>
      <w:r w:rsidR="00A01A28">
        <w:rPr>
          <w:rFonts w:ascii="Times New Roman" w:hAnsi="Times New Roman" w:cs="Times New Roman"/>
          <w:sz w:val="24"/>
          <w:szCs w:val="24"/>
        </w:rPr>
        <w:t>.</w:t>
      </w:r>
      <w:r w:rsidR="007122BB" w:rsidRPr="007122BB">
        <w:rPr>
          <w:rFonts w:ascii="Times New Roman" w:hAnsi="Times New Roman" w:cs="Times New Roman"/>
          <w:sz w:val="24"/>
          <w:szCs w:val="24"/>
        </w:rPr>
        <w:t xml:space="preserve"> </w:t>
      </w:r>
      <w:r w:rsidR="00A01A28">
        <w:rPr>
          <w:rFonts w:ascii="Times New Roman" w:hAnsi="Times New Roman" w:cs="Times New Roman"/>
          <w:sz w:val="24"/>
          <w:szCs w:val="24"/>
        </w:rPr>
        <w:t xml:space="preserve">According to </w:t>
      </w:r>
      <w:r w:rsidR="00A01A28" w:rsidRPr="007122BB">
        <w:rPr>
          <w:rFonts w:ascii="Times New Roman" w:hAnsi="Times New Roman" w:cs="Times New Roman"/>
          <w:sz w:val="24"/>
          <w:szCs w:val="24"/>
        </w:rPr>
        <w:t xml:space="preserve">Figure </w:t>
      </w:r>
      <w:r w:rsidR="00D779A2">
        <w:rPr>
          <w:rFonts w:ascii="Times New Roman" w:hAnsi="Times New Roman" w:cs="Times New Roman"/>
          <w:sz w:val="24"/>
          <w:szCs w:val="24"/>
        </w:rPr>
        <w:t>20</w:t>
      </w:r>
      <w:r w:rsidR="00A01A28">
        <w:rPr>
          <w:rFonts w:ascii="Times New Roman" w:hAnsi="Times New Roman" w:cs="Times New Roman"/>
          <w:sz w:val="24"/>
          <w:szCs w:val="24"/>
        </w:rPr>
        <w:t xml:space="preserve">, </w:t>
      </w:r>
      <w:r w:rsidR="007122BB" w:rsidRPr="007122BB">
        <w:rPr>
          <w:rFonts w:ascii="Times New Roman" w:hAnsi="Times New Roman" w:cs="Times New Roman"/>
          <w:sz w:val="24"/>
          <w:szCs w:val="24"/>
        </w:rPr>
        <w:t xml:space="preserve">RPL10A, RPL31, and RPL36A </w:t>
      </w:r>
      <w:r w:rsidR="00A01A28">
        <w:rPr>
          <w:rFonts w:ascii="Times New Roman" w:hAnsi="Times New Roman" w:cs="Times New Roman"/>
          <w:sz w:val="24"/>
          <w:szCs w:val="24"/>
        </w:rPr>
        <w:t>of these top hub</w:t>
      </w:r>
      <w:r w:rsidR="007122BB" w:rsidRPr="007122BB">
        <w:rPr>
          <w:rFonts w:ascii="Times New Roman" w:hAnsi="Times New Roman" w:cs="Times New Roman"/>
          <w:sz w:val="24"/>
          <w:szCs w:val="24"/>
        </w:rPr>
        <w:t xml:space="preserve"> genes </w:t>
      </w:r>
      <w:r w:rsidR="00A01A28">
        <w:rPr>
          <w:rFonts w:ascii="Times New Roman" w:hAnsi="Times New Roman" w:cs="Times New Roman"/>
          <w:sz w:val="24"/>
          <w:szCs w:val="24"/>
        </w:rPr>
        <w:t>was strongly co-expressed</w:t>
      </w:r>
      <w:r w:rsidR="007122BB" w:rsidRPr="007122BB">
        <w:rPr>
          <w:rFonts w:ascii="Times New Roman" w:hAnsi="Times New Roman" w:cs="Times New Roman"/>
          <w:sz w:val="24"/>
          <w:szCs w:val="24"/>
        </w:rPr>
        <w:t xml:space="preserve"> with NPM1 </w:t>
      </w:r>
      <w:r w:rsidR="00A01A28">
        <w:rPr>
          <w:rFonts w:ascii="Times New Roman" w:hAnsi="Times New Roman" w:cs="Times New Roman"/>
          <w:sz w:val="24"/>
          <w:szCs w:val="24"/>
        </w:rPr>
        <w:t>in CML</w:t>
      </w:r>
      <w:r w:rsidR="007122BB" w:rsidRPr="007122BB">
        <w:rPr>
          <w:rFonts w:ascii="Times New Roman" w:hAnsi="Times New Roman" w:cs="Times New Roman"/>
          <w:sz w:val="24"/>
          <w:szCs w:val="24"/>
        </w:rPr>
        <w:t xml:space="preserve">. </w:t>
      </w:r>
      <w:r w:rsidR="00C323B9">
        <w:rPr>
          <w:rFonts w:ascii="Times New Roman" w:hAnsi="Times New Roman" w:cs="Times New Roman"/>
          <w:sz w:val="24"/>
          <w:szCs w:val="24"/>
        </w:rPr>
        <w:t xml:space="preserve">Differential expression analysis </w:t>
      </w:r>
      <w:r w:rsidR="00E118C1">
        <w:rPr>
          <w:rFonts w:ascii="Times New Roman" w:hAnsi="Times New Roman" w:cs="Times New Roman"/>
          <w:sz w:val="24"/>
          <w:szCs w:val="24"/>
        </w:rPr>
        <w:t xml:space="preserve">using t-test was performed to </w:t>
      </w:r>
      <w:r w:rsidR="00945288">
        <w:rPr>
          <w:rFonts w:ascii="Times New Roman" w:hAnsi="Times New Roman" w:cs="Times New Roman"/>
          <w:sz w:val="24"/>
          <w:szCs w:val="24"/>
        </w:rPr>
        <w:t xml:space="preserve">compare the expression levels of </w:t>
      </w:r>
      <w:r w:rsidR="00E118C1">
        <w:rPr>
          <w:rFonts w:ascii="Times New Roman" w:hAnsi="Times New Roman" w:cs="Times New Roman"/>
          <w:sz w:val="24"/>
          <w:szCs w:val="24"/>
        </w:rPr>
        <w:t xml:space="preserve">these four hub genes </w:t>
      </w:r>
      <w:r w:rsidR="00945288">
        <w:rPr>
          <w:rFonts w:ascii="Times New Roman" w:hAnsi="Times New Roman" w:cs="Times New Roman"/>
          <w:sz w:val="24"/>
          <w:szCs w:val="24"/>
        </w:rPr>
        <w:t>in</w:t>
      </w:r>
      <w:r w:rsidR="00E118C1">
        <w:rPr>
          <w:rFonts w:ascii="Times New Roman" w:hAnsi="Times New Roman" w:cs="Times New Roman"/>
          <w:sz w:val="24"/>
          <w:szCs w:val="24"/>
        </w:rPr>
        <w:t xml:space="preserve"> CML with normal groups. </w:t>
      </w:r>
      <w:r w:rsidR="00945288">
        <w:rPr>
          <w:rFonts w:ascii="Times New Roman" w:hAnsi="Times New Roman" w:cs="Times New Roman"/>
          <w:sz w:val="24"/>
          <w:szCs w:val="24"/>
        </w:rPr>
        <w:t xml:space="preserve">It was </w:t>
      </w:r>
      <w:r w:rsidR="00C323B9">
        <w:rPr>
          <w:rFonts w:ascii="Times New Roman" w:hAnsi="Times New Roman" w:cs="Times New Roman"/>
          <w:sz w:val="24"/>
          <w:szCs w:val="24"/>
        </w:rPr>
        <w:t>show</w:t>
      </w:r>
      <w:r w:rsidR="00945288">
        <w:rPr>
          <w:rFonts w:ascii="Times New Roman" w:hAnsi="Times New Roman" w:cs="Times New Roman"/>
          <w:sz w:val="24"/>
          <w:szCs w:val="24"/>
        </w:rPr>
        <w:t>n</w:t>
      </w:r>
      <w:r w:rsidR="00C323B9">
        <w:rPr>
          <w:rFonts w:ascii="Times New Roman" w:hAnsi="Times New Roman" w:cs="Times New Roman"/>
          <w:sz w:val="24"/>
          <w:szCs w:val="24"/>
        </w:rPr>
        <w:t xml:space="preserve"> that two NPM1-coexpressed hub genes, </w:t>
      </w:r>
      <w:r w:rsidR="00C323B9" w:rsidRPr="007122BB">
        <w:rPr>
          <w:rFonts w:ascii="Times New Roman" w:hAnsi="Times New Roman" w:cs="Times New Roman"/>
          <w:sz w:val="24"/>
          <w:szCs w:val="24"/>
        </w:rPr>
        <w:t>RPL10A</w:t>
      </w:r>
      <w:r w:rsidR="00C323B9">
        <w:rPr>
          <w:rFonts w:ascii="Times New Roman" w:hAnsi="Times New Roman" w:cs="Times New Roman"/>
          <w:sz w:val="24"/>
          <w:szCs w:val="24"/>
        </w:rPr>
        <w:t xml:space="preserve"> (p=0.227)</w:t>
      </w:r>
      <w:r w:rsidR="00C323B9" w:rsidRPr="007122BB">
        <w:rPr>
          <w:rFonts w:ascii="Times New Roman" w:hAnsi="Times New Roman" w:cs="Times New Roman"/>
          <w:sz w:val="24"/>
          <w:szCs w:val="24"/>
        </w:rPr>
        <w:t>, and RPL31</w:t>
      </w:r>
      <w:r w:rsidR="00C323B9">
        <w:rPr>
          <w:rFonts w:ascii="Times New Roman" w:hAnsi="Times New Roman" w:cs="Times New Roman"/>
          <w:sz w:val="24"/>
          <w:szCs w:val="24"/>
        </w:rPr>
        <w:t xml:space="preserve"> (p=0.174)</w:t>
      </w:r>
      <w:r w:rsidR="00C323B9" w:rsidRPr="007122BB">
        <w:rPr>
          <w:rFonts w:ascii="Times New Roman" w:hAnsi="Times New Roman" w:cs="Times New Roman"/>
          <w:sz w:val="24"/>
          <w:szCs w:val="24"/>
        </w:rPr>
        <w:t xml:space="preserve">, </w:t>
      </w:r>
      <w:r w:rsidR="00C323B9">
        <w:rPr>
          <w:rFonts w:ascii="Times New Roman" w:hAnsi="Times New Roman" w:cs="Times New Roman"/>
          <w:sz w:val="24"/>
          <w:szCs w:val="24"/>
        </w:rPr>
        <w:t>were not significantly under</w:t>
      </w:r>
      <w:r w:rsidR="001A2A07">
        <w:rPr>
          <w:rFonts w:ascii="Times New Roman" w:hAnsi="Times New Roman" w:cs="Times New Roman"/>
          <w:sz w:val="24"/>
          <w:szCs w:val="24"/>
        </w:rPr>
        <w:t>-</w:t>
      </w:r>
      <w:r w:rsidR="00C323B9">
        <w:rPr>
          <w:rFonts w:ascii="Times New Roman" w:hAnsi="Times New Roman" w:cs="Times New Roman"/>
          <w:sz w:val="24"/>
          <w:szCs w:val="24"/>
        </w:rPr>
        <w:t xml:space="preserve"> or over-expressed but another </w:t>
      </w:r>
      <w:r w:rsidR="00E118C1">
        <w:rPr>
          <w:rFonts w:ascii="Times New Roman" w:hAnsi="Times New Roman" w:cs="Times New Roman"/>
          <w:sz w:val="24"/>
          <w:szCs w:val="24"/>
        </w:rPr>
        <w:t>NPM1-coexpressed hub gene,</w:t>
      </w:r>
      <w:r w:rsidR="00E118C1" w:rsidRPr="007122BB">
        <w:rPr>
          <w:rFonts w:ascii="Times New Roman" w:hAnsi="Times New Roman" w:cs="Times New Roman"/>
          <w:sz w:val="24"/>
          <w:szCs w:val="24"/>
        </w:rPr>
        <w:t xml:space="preserve"> </w:t>
      </w:r>
      <w:r w:rsidR="00C323B9" w:rsidRPr="007122BB">
        <w:rPr>
          <w:rFonts w:ascii="Times New Roman" w:hAnsi="Times New Roman" w:cs="Times New Roman"/>
          <w:sz w:val="24"/>
          <w:szCs w:val="24"/>
        </w:rPr>
        <w:t>RPL36A</w:t>
      </w:r>
      <w:r w:rsidR="00C323B9">
        <w:rPr>
          <w:rFonts w:ascii="Times New Roman" w:hAnsi="Times New Roman" w:cs="Times New Roman"/>
          <w:sz w:val="24"/>
          <w:szCs w:val="24"/>
        </w:rPr>
        <w:t xml:space="preserve"> (</w:t>
      </w:r>
      <w:r w:rsidR="001A2A07">
        <w:rPr>
          <w:rFonts w:ascii="Times New Roman" w:hAnsi="Times New Roman" w:cs="Times New Roman"/>
          <w:sz w:val="24"/>
          <w:szCs w:val="24"/>
        </w:rPr>
        <w:t xml:space="preserve">fold change=0.90, </w:t>
      </w:r>
      <w:r w:rsidR="00C323B9">
        <w:rPr>
          <w:rFonts w:ascii="Times New Roman" w:hAnsi="Times New Roman" w:cs="Times New Roman"/>
          <w:sz w:val="24"/>
          <w:szCs w:val="24"/>
        </w:rPr>
        <w:t xml:space="preserve">p=0.048), </w:t>
      </w:r>
      <w:r w:rsidR="00E118C1">
        <w:rPr>
          <w:rFonts w:ascii="Times New Roman" w:hAnsi="Times New Roman" w:cs="Times New Roman"/>
          <w:sz w:val="24"/>
          <w:szCs w:val="24"/>
        </w:rPr>
        <w:t xml:space="preserve">and the non-NPM1-coexpressed hub gene, </w:t>
      </w:r>
      <w:r w:rsidR="00C323B9">
        <w:rPr>
          <w:rFonts w:ascii="Times New Roman" w:hAnsi="Times New Roman" w:cs="Times New Roman"/>
          <w:sz w:val="24"/>
          <w:szCs w:val="24"/>
        </w:rPr>
        <w:t>RPL11</w:t>
      </w:r>
      <w:r w:rsidR="00E118C1">
        <w:rPr>
          <w:rFonts w:ascii="Times New Roman" w:hAnsi="Times New Roman" w:cs="Times New Roman"/>
          <w:sz w:val="24"/>
          <w:szCs w:val="24"/>
        </w:rPr>
        <w:t xml:space="preserve"> (</w:t>
      </w:r>
      <w:r w:rsidR="001A2A07">
        <w:rPr>
          <w:rFonts w:ascii="Times New Roman" w:hAnsi="Times New Roman" w:cs="Times New Roman"/>
          <w:sz w:val="24"/>
          <w:szCs w:val="24"/>
        </w:rPr>
        <w:t xml:space="preserve">fold change=0.88, </w:t>
      </w:r>
      <w:r w:rsidR="00E118C1">
        <w:rPr>
          <w:rFonts w:ascii="Times New Roman" w:hAnsi="Times New Roman" w:cs="Times New Roman"/>
          <w:sz w:val="24"/>
          <w:szCs w:val="24"/>
        </w:rPr>
        <w:t>p=0.027), were</w:t>
      </w:r>
      <w:r w:rsidR="00C323B9">
        <w:rPr>
          <w:rFonts w:ascii="Times New Roman" w:hAnsi="Times New Roman" w:cs="Times New Roman"/>
          <w:sz w:val="24"/>
          <w:szCs w:val="24"/>
        </w:rPr>
        <w:t xml:space="preserve"> </w:t>
      </w:r>
      <w:r w:rsidR="00E118C1">
        <w:rPr>
          <w:rFonts w:ascii="Times New Roman" w:hAnsi="Times New Roman" w:cs="Times New Roman"/>
          <w:sz w:val="24"/>
          <w:szCs w:val="24"/>
        </w:rPr>
        <w:t>significantly under-expressed</w:t>
      </w:r>
      <w:r w:rsidR="00945288">
        <w:rPr>
          <w:rFonts w:ascii="Times New Roman" w:hAnsi="Times New Roman" w:cs="Times New Roman"/>
          <w:sz w:val="24"/>
          <w:szCs w:val="24"/>
        </w:rPr>
        <w:t xml:space="preserve"> in CML</w:t>
      </w:r>
      <w:r w:rsidR="00064C92">
        <w:rPr>
          <w:rFonts w:ascii="Times New Roman" w:hAnsi="Times New Roman" w:cs="Times New Roman"/>
          <w:sz w:val="24"/>
          <w:szCs w:val="24"/>
        </w:rPr>
        <w:t>.</w:t>
      </w:r>
    </w:p>
    <w:p w:rsidR="00064C92" w:rsidRDefault="00064C92" w:rsidP="007122BB">
      <w:pPr>
        <w:pStyle w:val="ListParagraph"/>
        <w:ind w:firstLineChars="112" w:firstLine="269"/>
        <w:rPr>
          <w:rFonts w:ascii="Times New Roman" w:hAnsi="Times New Roman" w:cs="Times New Roman"/>
          <w:sz w:val="24"/>
          <w:szCs w:val="24"/>
        </w:rPr>
      </w:pPr>
    </w:p>
    <w:p w:rsidR="00064C92" w:rsidRDefault="00064C92" w:rsidP="00064C92">
      <w:pPr>
        <w:rPr>
          <w:rFonts w:ascii="Times New Roman" w:hAnsi="Times New Roman" w:cs="Times New Roman"/>
          <w:sz w:val="24"/>
          <w:szCs w:val="24"/>
          <w:lang w:val="en-GB"/>
        </w:rPr>
      </w:pPr>
      <w:r>
        <w:rPr>
          <w:rFonts w:ascii="Times New Roman" w:hAnsi="Times New Roman" w:cs="Times New Roman"/>
          <w:noProof/>
          <w:sz w:val="24"/>
          <w:szCs w:val="24"/>
          <w:lang w:eastAsia="zh-TW"/>
        </w:rPr>
        <w:drawing>
          <wp:inline distT="0" distB="0" distL="0" distR="0" wp14:anchorId="218D4C87" wp14:editId="44BD9C47">
            <wp:extent cx="3896139" cy="417981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99903" cy="4183855"/>
                    </a:xfrm>
                    <a:prstGeom prst="rect">
                      <a:avLst/>
                    </a:prstGeom>
                    <a:noFill/>
                  </pic:spPr>
                </pic:pic>
              </a:graphicData>
            </a:graphic>
          </wp:inline>
        </w:drawing>
      </w:r>
    </w:p>
    <w:p w:rsidR="00064C92" w:rsidRDefault="00064C92" w:rsidP="00064C92">
      <w:pPr>
        <w:rPr>
          <w:rFonts w:ascii="Times New Roman" w:hAnsi="Times New Roman" w:cs="Times New Roman"/>
          <w:sz w:val="24"/>
          <w:szCs w:val="24"/>
          <w:lang w:val="en-GB"/>
        </w:rPr>
      </w:pPr>
      <w:proofErr w:type="gramStart"/>
      <w:r>
        <w:rPr>
          <w:rFonts w:ascii="Times New Roman" w:hAnsi="Times New Roman" w:cs="Times New Roman"/>
          <w:sz w:val="24"/>
          <w:szCs w:val="24"/>
          <w:lang w:val="en-GB"/>
        </w:rPr>
        <w:t xml:space="preserve">Figure </w:t>
      </w:r>
      <w:r w:rsidR="00D779A2">
        <w:rPr>
          <w:rFonts w:ascii="Times New Roman" w:hAnsi="Times New Roman" w:cs="Times New Roman"/>
          <w:sz w:val="24"/>
          <w:szCs w:val="24"/>
          <w:lang w:val="en-GB"/>
        </w:rPr>
        <w:t>22</w:t>
      </w:r>
      <w:r>
        <w:rPr>
          <w:rFonts w:ascii="Times New Roman" w:hAnsi="Times New Roman" w:cs="Times New Roman"/>
          <w:sz w:val="24"/>
          <w:szCs w:val="24"/>
          <w:lang w:val="en-GB"/>
        </w:rPr>
        <w:t>.</w:t>
      </w:r>
      <w:proofErr w:type="gramEnd"/>
      <w:r w:rsidRPr="004129FB">
        <w:t xml:space="preserve"> </w:t>
      </w:r>
      <w:r w:rsidRPr="004129FB">
        <w:rPr>
          <w:rFonts w:ascii="Times New Roman" w:hAnsi="Times New Roman" w:cs="Times New Roman"/>
          <w:sz w:val="24"/>
          <w:szCs w:val="24"/>
          <w:lang w:val="en-GB"/>
        </w:rPr>
        <w:t xml:space="preserve">CML-specific </w:t>
      </w:r>
      <w:r>
        <w:rPr>
          <w:rFonts w:ascii="Times New Roman" w:hAnsi="Times New Roman" w:cs="Times New Roman"/>
          <w:sz w:val="24"/>
          <w:szCs w:val="24"/>
          <w:lang w:val="en-GB"/>
        </w:rPr>
        <w:t>network</w:t>
      </w:r>
      <w:r w:rsidRPr="004129FB">
        <w:rPr>
          <w:rFonts w:ascii="Times New Roman" w:hAnsi="Times New Roman" w:cs="Times New Roman"/>
          <w:sz w:val="24"/>
          <w:szCs w:val="24"/>
          <w:lang w:val="en-GB"/>
        </w:rPr>
        <w:t xml:space="preserve"> </w:t>
      </w:r>
      <w:r>
        <w:rPr>
          <w:rFonts w:ascii="Times New Roman" w:hAnsi="Times New Roman" w:cs="Times New Roman"/>
          <w:sz w:val="24"/>
          <w:szCs w:val="24"/>
          <w:lang w:val="en-GB"/>
        </w:rPr>
        <w:t>of</w:t>
      </w:r>
      <w:r w:rsidRPr="004129FB">
        <w:rPr>
          <w:rFonts w:ascii="Times New Roman" w:hAnsi="Times New Roman" w:cs="Times New Roman"/>
          <w:sz w:val="24"/>
          <w:szCs w:val="24"/>
          <w:lang w:val="en-GB"/>
        </w:rPr>
        <w:t xml:space="preserve"> the </w:t>
      </w:r>
      <w:r>
        <w:rPr>
          <w:rFonts w:ascii="Times New Roman" w:hAnsi="Times New Roman" w:cs="Times New Roman"/>
          <w:sz w:val="24"/>
          <w:szCs w:val="24"/>
          <w:lang w:val="en-GB"/>
        </w:rPr>
        <w:t>“KEGG R</w:t>
      </w:r>
      <w:r w:rsidRPr="004129FB">
        <w:rPr>
          <w:rFonts w:ascii="Times New Roman" w:hAnsi="Times New Roman" w:cs="Times New Roman"/>
          <w:sz w:val="24"/>
          <w:szCs w:val="24"/>
          <w:lang w:val="en-GB"/>
        </w:rPr>
        <w:t>ibosome</w:t>
      </w:r>
      <w:r>
        <w:rPr>
          <w:rFonts w:ascii="Times New Roman" w:hAnsi="Times New Roman" w:cs="Times New Roman"/>
          <w:sz w:val="24"/>
          <w:szCs w:val="24"/>
          <w:lang w:val="en-GB"/>
        </w:rPr>
        <w:t>”</w:t>
      </w:r>
      <w:r w:rsidRPr="004129FB">
        <w:rPr>
          <w:rFonts w:ascii="Times New Roman" w:hAnsi="Times New Roman" w:cs="Times New Roman"/>
          <w:sz w:val="24"/>
          <w:szCs w:val="24"/>
          <w:lang w:val="en-GB"/>
        </w:rPr>
        <w:t xml:space="preserve"> gene set</w:t>
      </w:r>
      <w:r>
        <w:rPr>
          <w:rFonts w:ascii="Times New Roman" w:hAnsi="Times New Roman" w:cs="Times New Roman"/>
          <w:sz w:val="24"/>
          <w:szCs w:val="24"/>
          <w:lang w:val="en-GB"/>
        </w:rPr>
        <w:t>.</w:t>
      </w:r>
    </w:p>
    <w:p w:rsidR="00064C92" w:rsidRDefault="00064C92" w:rsidP="00064C92">
      <w:pPr>
        <w:rPr>
          <w:rFonts w:ascii="Times New Roman" w:hAnsi="Times New Roman" w:cs="Times New Roman"/>
          <w:sz w:val="24"/>
          <w:szCs w:val="24"/>
          <w:lang w:val="en-GB"/>
        </w:rPr>
      </w:pPr>
    </w:p>
    <w:p w:rsidR="00E049F6" w:rsidRDefault="002B04BE"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As the “</w:t>
      </w:r>
      <w:r w:rsidR="007122BB" w:rsidRPr="007122BB">
        <w:rPr>
          <w:rFonts w:ascii="Times New Roman" w:hAnsi="Times New Roman" w:cs="Times New Roman"/>
          <w:sz w:val="24"/>
          <w:szCs w:val="24"/>
        </w:rPr>
        <w:t xml:space="preserve">KEGG </w:t>
      </w:r>
      <w:r w:rsidR="006226E2">
        <w:rPr>
          <w:rFonts w:ascii="Times New Roman" w:hAnsi="Times New Roman" w:cs="Times New Roman"/>
          <w:sz w:val="24"/>
          <w:szCs w:val="24"/>
        </w:rPr>
        <w:t>R</w:t>
      </w:r>
      <w:r w:rsidR="007122BB" w:rsidRPr="007122BB">
        <w:rPr>
          <w:rFonts w:ascii="Times New Roman" w:hAnsi="Times New Roman" w:cs="Times New Roman"/>
          <w:sz w:val="24"/>
          <w:szCs w:val="24"/>
        </w:rPr>
        <w:t>ibosome</w:t>
      </w:r>
      <w:r>
        <w:rPr>
          <w:rFonts w:ascii="Times New Roman" w:hAnsi="Times New Roman" w:cs="Times New Roman"/>
          <w:sz w:val="24"/>
          <w:szCs w:val="24"/>
        </w:rPr>
        <w:t>”</w:t>
      </w:r>
      <w:r w:rsidR="007122BB" w:rsidRPr="007122BB">
        <w:rPr>
          <w:rFonts w:ascii="Times New Roman" w:hAnsi="Times New Roman" w:cs="Times New Roman"/>
          <w:sz w:val="24"/>
          <w:szCs w:val="24"/>
        </w:rPr>
        <w:t xml:space="preserve"> </w:t>
      </w:r>
      <w:r>
        <w:rPr>
          <w:rFonts w:ascii="Times New Roman" w:hAnsi="Times New Roman" w:cs="Times New Roman"/>
          <w:sz w:val="24"/>
          <w:szCs w:val="24"/>
        </w:rPr>
        <w:t xml:space="preserve">annotation under-represented the </w:t>
      </w:r>
      <w:r w:rsidR="006226E2">
        <w:rPr>
          <w:rFonts w:ascii="Times New Roman" w:hAnsi="Times New Roman" w:cs="Times New Roman"/>
          <w:sz w:val="24"/>
          <w:szCs w:val="24"/>
        </w:rPr>
        <w:t xml:space="preserve">CML-specific network of the </w:t>
      </w:r>
      <w:r w:rsidR="007122BB" w:rsidRPr="007122BB">
        <w:rPr>
          <w:rFonts w:ascii="Times New Roman" w:hAnsi="Times New Roman" w:cs="Times New Roman"/>
          <w:sz w:val="24"/>
          <w:szCs w:val="24"/>
        </w:rPr>
        <w:t>NPM1-related gene</w:t>
      </w:r>
      <w:r w:rsidR="006226E2">
        <w:rPr>
          <w:rFonts w:ascii="Times New Roman" w:hAnsi="Times New Roman" w:cs="Times New Roman"/>
          <w:sz w:val="24"/>
          <w:szCs w:val="24"/>
        </w:rPr>
        <w:t>s</w:t>
      </w:r>
      <w:r w:rsidR="007122BB" w:rsidRPr="007122BB">
        <w:rPr>
          <w:rFonts w:ascii="Times New Roman" w:hAnsi="Times New Roman" w:cs="Times New Roman"/>
          <w:sz w:val="24"/>
          <w:szCs w:val="24"/>
        </w:rPr>
        <w:t xml:space="preserve">, </w:t>
      </w:r>
      <w:r w:rsidR="006226E2">
        <w:rPr>
          <w:rFonts w:ascii="Times New Roman" w:hAnsi="Times New Roman" w:cs="Times New Roman"/>
          <w:sz w:val="24"/>
          <w:szCs w:val="24"/>
        </w:rPr>
        <w:t xml:space="preserve">it is important to identify the lost connections and their involved RP genes. </w:t>
      </w:r>
      <w:r w:rsidR="007122BB" w:rsidRPr="007122BB">
        <w:rPr>
          <w:rFonts w:ascii="Times New Roman" w:hAnsi="Times New Roman" w:cs="Times New Roman"/>
          <w:sz w:val="24"/>
          <w:szCs w:val="24"/>
        </w:rPr>
        <w:t xml:space="preserve">RPL18, RPL23, RPL34, RPS11, RPS24, RPS3, </w:t>
      </w:r>
      <w:r w:rsidR="006226E2">
        <w:rPr>
          <w:rFonts w:ascii="Times New Roman" w:hAnsi="Times New Roman" w:cs="Times New Roman"/>
          <w:sz w:val="24"/>
          <w:szCs w:val="24"/>
        </w:rPr>
        <w:t xml:space="preserve">and RPS9 are the RP genes in “KEGG Ribosome” gene set that </w:t>
      </w:r>
      <w:r w:rsidR="007122BB" w:rsidRPr="007122BB">
        <w:rPr>
          <w:rFonts w:ascii="Times New Roman" w:hAnsi="Times New Roman" w:cs="Times New Roman"/>
          <w:sz w:val="24"/>
          <w:szCs w:val="24"/>
        </w:rPr>
        <w:t xml:space="preserve">were not found in the </w:t>
      </w:r>
      <w:r w:rsidR="006226E2">
        <w:rPr>
          <w:rFonts w:ascii="Times New Roman" w:hAnsi="Times New Roman" w:cs="Times New Roman"/>
          <w:sz w:val="24"/>
          <w:szCs w:val="24"/>
        </w:rPr>
        <w:t xml:space="preserve">CML-specific </w:t>
      </w:r>
      <w:r w:rsidR="007122BB" w:rsidRPr="007122BB">
        <w:rPr>
          <w:rFonts w:ascii="Times New Roman" w:hAnsi="Times New Roman" w:cs="Times New Roman"/>
          <w:sz w:val="24"/>
          <w:szCs w:val="24"/>
        </w:rPr>
        <w:t>network.</w:t>
      </w:r>
      <w:r w:rsidR="00A91003">
        <w:rPr>
          <w:rFonts w:ascii="Times New Roman" w:hAnsi="Times New Roman" w:cs="Times New Roman"/>
          <w:sz w:val="24"/>
          <w:szCs w:val="24"/>
        </w:rPr>
        <w:t xml:space="preserve"> Differential expression analysis showed that these seven RP genes </w:t>
      </w:r>
      <w:r w:rsidR="00CB6890">
        <w:rPr>
          <w:rFonts w:ascii="Times New Roman" w:hAnsi="Times New Roman" w:cs="Times New Roman"/>
          <w:sz w:val="24"/>
          <w:szCs w:val="24"/>
        </w:rPr>
        <w:t xml:space="preserve">of the lost connections, </w:t>
      </w:r>
      <w:r w:rsidR="00A91003">
        <w:rPr>
          <w:rFonts w:ascii="Times New Roman" w:hAnsi="Times New Roman" w:cs="Times New Roman"/>
          <w:sz w:val="24"/>
          <w:szCs w:val="24"/>
        </w:rPr>
        <w:t>except RPS9</w:t>
      </w:r>
      <w:r w:rsidR="00CB6890">
        <w:rPr>
          <w:rFonts w:ascii="Times New Roman" w:hAnsi="Times New Roman" w:cs="Times New Roman"/>
          <w:sz w:val="24"/>
          <w:szCs w:val="24"/>
        </w:rPr>
        <w:t>,</w:t>
      </w:r>
      <w:r w:rsidR="00A91003">
        <w:rPr>
          <w:rFonts w:ascii="Times New Roman" w:hAnsi="Times New Roman" w:cs="Times New Roman"/>
          <w:sz w:val="24"/>
          <w:szCs w:val="24"/>
        </w:rPr>
        <w:t xml:space="preserve"> were significantly under-expressed in CML</w:t>
      </w:r>
      <w:r w:rsidR="00CB6890">
        <w:rPr>
          <w:rFonts w:ascii="Times New Roman" w:hAnsi="Times New Roman" w:cs="Times New Roman"/>
          <w:sz w:val="24"/>
          <w:szCs w:val="24"/>
        </w:rPr>
        <w:t xml:space="preserve"> (p&lt;0.05)</w:t>
      </w:r>
      <w:r w:rsidR="00A91003">
        <w:rPr>
          <w:rFonts w:ascii="Times New Roman" w:hAnsi="Times New Roman" w:cs="Times New Roman"/>
          <w:sz w:val="24"/>
          <w:szCs w:val="24"/>
        </w:rPr>
        <w:t>.</w:t>
      </w:r>
    </w:p>
    <w:p w:rsidR="004C5AC6" w:rsidRDefault="004C5AC6" w:rsidP="007122BB">
      <w:pPr>
        <w:pStyle w:val="ListParagraph"/>
        <w:ind w:firstLineChars="112" w:firstLine="269"/>
        <w:rPr>
          <w:rFonts w:ascii="Times New Roman" w:hAnsi="Times New Roman" w:cs="Times New Roman"/>
          <w:sz w:val="24"/>
          <w:szCs w:val="24"/>
        </w:rPr>
      </w:pPr>
    </w:p>
    <w:p w:rsidR="00064C92" w:rsidRDefault="00EB6D0C"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The hub genes of “KEGG Ribosome” </w:t>
      </w:r>
      <w:r w:rsidR="009B64C1">
        <w:rPr>
          <w:rFonts w:ascii="Times New Roman" w:hAnsi="Times New Roman" w:cs="Times New Roman"/>
          <w:sz w:val="24"/>
          <w:szCs w:val="24"/>
        </w:rPr>
        <w:t xml:space="preserve">and their connections with NPM1 </w:t>
      </w:r>
      <w:r>
        <w:rPr>
          <w:rFonts w:ascii="Times New Roman" w:hAnsi="Times New Roman" w:cs="Times New Roman"/>
          <w:sz w:val="24"/>
          <w:szCs w:val="24"/>
        </w:rPr>
        <w:t xml:space="preserve">in CML-specific network implicate </w:t>
      </w:r>
      <w:r w:rsidR="009B64C1">
        <w:rPr>
          <w:rFonts w:ascii="Times New Roman" w:hAnsi="Times New Roman" w:cs="Times New Roman"/>
          <w:sz w:val="24"/>
          <w:szCs w:val="24"/>
        </w:rPr>
        <w:t xml:space="preserve">the </w:t>
      </w:r>
      <w:r>
        <w:rPr>
          <w:rFonts w:ascii="Times New Roman" w:hAnsi="Times New Roman" w:cs="Times New Roman"/>
          <w:sz w:val="24"/>
          <w:szCs w:val="24"/>
        </w:rPr>
        <w:t>essential role of NPM1 in</w:t>
      </w:r>
      <w:r w:rsidR="001E301D">
        <w:rPr>
          <w:rFonts w:ascii="Times New Roman" w:hAnsi="Times New Roman" w:cs="Times New Roman"/>
          <w:sz w:val="24"/>
          <w:szCs w:val="24"/>
        </w:rPr>
        <w:t xml:space="preserve"> regulating the</w:t>
      </w:r>
      <w:r>
        <w:rPr>
          <w:rFonts w:ascii="Times New Roman" w:hAnsi="Times New Roman" w:cs="Times New Roman"/>
          <w:sz w:val="24"/>
          <w:szCs w:val="24"/>
        </w:rPr>
        <w:t xml:space="preserve"> ribosome biogenesis. Among the significantly associated gene set annotations in </w:t>
      </w:r>
      <w:proofErr w:type="spellStart"/>
      <w:r w:rsidR="001C62E7" w:rsidRPr="001C62E7">
        <w:rPr>
          <w:rFonts w:ascii="Times New Roman" w:hAnsi="Times New Roman" w:cs="Times New Roman"/>
          <w:sz w:val="24"/>
          <w:szCs w:val="24"/>
        </w:rPr>
        <w:t>GeneSetDB</w:t>
      </w:r>
      <w:proofErr w:type="spellEnd"/>
      <w:r w:rsidR="001C62E7">
        <w:rPr>
          <w:rFonts w:ascii="Times New Roman" w:hAnsi="Times New Roman" w:cs="Times New Roman"/>
          <w:sz w:val="24"/>
          <w:szCs w:val="24"/>
        </w:rPr>
        <w:t xml:space="preserve"> (GO)</w:t>
      </w:r>
      <w:r>
        <w:rPr>
          <w:rFonts w:ascii="Times New Roman" w:hAnsi="Times New Roman" w:cs="Times New Roman"/>
          <w:sz w:val="24"/>
          <w:szCs w:val="24"/>
        </w:rPr>
        <w:t>,</w:t>
      </w:r>
      <w:r w:rsidR="001E301D">
        <w:rPr>
          <w:rFonts w:ascii="Times New Roman" w:hAnsi="Times New Roman" w:cs="Times New Roman"/>
          <w:sz w:val="24"/>
          <w:szCs w:val="24"/>
        </w:rPr>
        <w:t xml:space="preserve"> NPM1 was found in “</w:t>
      </w:r>
      <w:proofErr w:type="spellStart"/>
      <w:r w:rsidR="001E301D">
        <w:rPr>
          <w:rFonts w:ascii="Times New Roman" w:hAnsi="Times New Roman" w:cs="Times New Roman"/>
          <w:sz w:val="24"/>
          <w:szCs w:val="24"/>
        </w:rPr>
        <w:t>Ribonucleoprotein</w:t>
      </w:r>
      <w:proofErr w:type="spellEnd"/>
      <w:r w:rsidR="001E301D">
        <w:rPr>
          <w:rFonts w:ascii="Times New Roman" w:hAnsi="Times New Roman" w:cs="Times New Roman"/>
          <w:sz w:val="24"/>
          <w:szCs w:val="24"/>
        </w:rPr>
        <w:t xml:space="preserve"> complex” (GO</w:t>
      </w:r>
      <w:proofErr w:type="gramStart"/>
      <w:r w:rsidR="001E301D">
        <w:rPr>
          <w:rFonts w:ascii="Times New Roman" w:hAnsi="Times New Roman" w:cs="Times New Roman"/>
          <w:sz w:val="24"/>
          <w:szCs w:val="24"/>
        </w:rPr>
        <w:t>:0030529</w:t>
      </w:r>
      <w:proofErr w:type="gramEnd"/>
      <w:r w:rsidR="001E301D">
        <w:rPr>
          <w:rFonts w:ascii="Times New Roman" w:hAnsi="Times New Roman" w:cs="Times New Roman"/>
          <w:sz w:val="24"/>
          <w:szCs w:val="24"/>
        </w:rPr>
        <w:t>) that significantly over-represented conforming network (p=8.</w:t>
      </w:r>
      <w:r w:rsidR="004C6B6E">
        <w:rPr>
          <w:rFonts w:ascii="Times New Roman" w:hAnsi="Times New Roman" w:cs="Times New Roman"/>
          <w:sz w:val="24"/>
          <w:szCs w:val="24"/>
        </w:rPr>
        <w:t>4</w:t>
      </w:r>
      <w:r w:rsidR="001E301D">
        <w:rPr>
          <w:rFonts w:ascii="Times New Roman" w:hAnsi="Times New Roman" w:cs="Times New Roman"/>
          <w:sz w:val="24"/>
          <w:szCs w:val="24"/>
        </w:rPr>
        <w:t>×10</w:t>
      </w:r>
      <w:r w:rsidR="001E301D" w:rsidRPr="001E301D">
        <w:rPr>
          <w:rFonts w:ascii="Times New Roman" w:hAnsi="Times New Roman" w:cs="Times New Roman"/>
          <w:sz w:val="24"/>
          <w:szCs w:val="24"/>
          <w:vertAlign w:val="superscript"/>
        </w:rPr>
        <w:t>-7</w:t>
      </w:r>
      <w:r w:rsidR="001E301D">
        <w:rPr>
          <w:rFonts w:ascii="Times New Roman" w:hAnsi="Times New Roman" w:cs="Times New Roman"/>
          <w:sz w:val="24"/>
          <w:szCs w:val="24"/>
        </w:rPr>
        <w:t>)</w:t>
      </w:r>
      <w:r w:rsidR="00BB179A">
        <w:rPr>
          <w:rFonts w:ascii="Times New Roman" w:hAnsi="Times New Roman" w:cs="Times New Roman"/>
          <w:sz w:val="24"/>
          <w:szCs w:val="24"/>
        </w:rPr>
        <w:t xml:space="preserve"> </w:t>
      </w:r>
      <w:r w:rsidR="001E301D">
        <w:rPr>
          <w:rFonts w:ascii="Times New Roman" w:hAnsi="Times New Roman" w:cs="Times New Roman"/>
          <w:sz w:val="24"/>
          <w:szCs w:val="24"/>
        </w:rPr>
        <w:t>and under-represent</w:t>
      </w:r>
      <w:r w:rsidR="0047623E">
        <w:rPr>
          <w:rFonts w:ascii="Times New Roman" w:hAnsi="Times New Roman" w:cs="Times New Roman"/>
          <w:sz w:val="24"/>
          <w:szCs w:val="24"/>
        </w:rPr>
        <w:t>ed</w:t>
      </w:r>
      <w:r w:rsidR="001E301D">
        <w:rPr>
          <w:rFonts w:ascii="Times New Roman" w:hAnsi="Times New Roman" w:cs="Times New Roman"/>
          <w:sz w:val="24"/>
          <w:szCs w:val="24"/>
        </w:rPr>
        <w:t xml:space="preserve"> opposing network (p=1.4×10</w:t>
      </w:r>
      <w:r w:rsidR="001E301D" w:rsidRPr="001E301D">
        <w:rPr>
          <w:rFonts w:ascii="Times New Roman" w:hAnsi="Times New Roman" w:cs="Times New Roman"/>
          <w:sz w:val="24"/>
          <w:szCs w:val="24"/>
          <w:vertAlign w:val="superscript"/>
        </w:rPr>
        <w:t>-</w:t>
      </w:r>
      <w:r w:rsidR="001E301D">
        <w:rPr>
          <w:rFonts w:ascii="Times New Roman" w:hAnsi="Times New Roman" w:cs="Times New Roman"/>
          <w:sz w:val="24"/>
          <w:szCs w:val="24"/>
          <w:vertAlign w:val="superscript"/>
        </w:rPr>
        <w:t>2</w:t>
      </w:r>
      <w:r w:rsidR="001E301D">
        <w:rPr>
          <w:rFonts w:ascii="Times New Roman" w:hAnsi="Times New Roman" w:cs="Times New Roman"/>
          <w:sz w:val="24"/>
          <w:szCs w:val="24"/>
        </w:rPr>
        <w:t>).</w:t>
      </w:r>
    </w:p>
    <w:p w:rsidR="004C5AC6" w:rsidRDefault="00EB6D0C"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 </w:t>
      </w:r>
    </w:p>
    <w:p w:rsidR="008824D9" w:rsidRDefault="00BB179A" w:rsidP="007122BB">
      <w:pPr>
        <w:pStyle w:val="ListParagraph"/>
        <w:ind w:firstLineChars="112" w:firstLine="269"/>
        <w:rPr>
          <w:rFonts w:ascii="Times New Roman" w:hAnsi="Times New Roman" w:cs="Times New Roman"/>
          <w:sz w:val="24"/>
          <w:szCs w:val="24"/>
        </w:rPr>
      </w:pPr>
      <w:r>
        <w:rPr>
          <w:rFonts w:ascii="Times New Roman" w:hAnsi="Times New Roman" w:cs="Times New Roman"/>
          <w:sz w:val="24"/>
          <w:szCs w:val="24"/>
        </w:rPr>
        <w:t xml:space="preserve">Among the significantly associated gene set annotations in </w:t>
      </w:r>
      <w:proofErr w:type="spellStart"/>
      <w:r>
        <w:rPr>
          <w:rFonts w:ascii="Times New Roman" w:hAnsi="Times New Roman" w:cs="Times New Roman"/>
          <w:sz w:val="24"/>
          <w:szCs w:val="24"/>
        </w:rPr>
        <w:t>Reactome</w:t>
      </w:r>
      <w:proofErr w:type="spellEnd"/>
      <w:r>
        <w:rPr>
          <w:rFonts w:ascii="Times New Roman" w:hAnsi="Times New Roman" w:cs="Times New Roman"/>
          <w:sz w:val="24"/>
          <w:szCs w:val="24"/>
        </w:rPr>
        <w:t>, NPM1 was found in “Disease” (REACT_116125) where the CML-specific (p=</w:t>
      </w:r>
      <w:r w:rsidR="004C6B6E">
        <w:rPr>
          <w:rFonts w:ascii="Times New Roman" w:hAnsi="Times New Roman" w:cs="Times New Roman"/>
          <w:sz w:val="24"/>
          <w:szCs w:val="24"/>
        </w:rPr>
        <w:t>5.3</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7</w:t>
      </w:r>
      <w:r>
        <w:rPr>
          <w:rFonts w:ascii="Times New Roman" w:hAnsi="Times New Roman" w:cs="Times New Roman"/>
          <w:sz w:val="24"/>
          <w:szCs w:val="24"/>
        </w:rPr>
        <w:t>), normal-specific (p=</w:t>
      </w:r>
      <w:r w:rsidR="004C6B6E">
        <w:rPr>
          <w:rFonts w:ascii="Times New Roman" w:hAnsi="Times New Roman" w:cs="Times New Roman"/>
          <w:sz w:val="24"/>
          <w:szCs w:val="24"/>
        </w:rPr>
        <w:t>2.6</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1</w:t>
      </w:r>
      <w:r w:rsidR="004C6B6E">
        <w:rPr>
          <w:rFonts w:ascii="Times New Roman" w:hAnsi="Times New Roman" w:cs="Times New Roman"/>
          <w:sz w:val="24"/>
          <w:szCs w:val="24"/>
          <w:vertAlign w:val="superscript"/>
        </w:rPr>
        <w:t>3</w:t>
      </w:r>
      <w:r>
        <w:rPr>
          <w:rFonts w:ascii="Times New Roman" w:hAnsi="Times New Roman" w:cs="Times New Roman"/>
          <w:sz w:val="24"/>
          <w:szCs w:val="24"/>
        </w:rPr>
        <w:t>), and opposing (p=</w:t>
      </w:r>
      <w:r w:rsidR="004C6B6E">
        <w:rPr>
          <w:rFonts w:ascii="Times New Roman" w:hAnsi="Times New Roman" w:cs="Times New Roman"/>
          <w:sz w:val="24"/>
          <w:szCs w:val="24"/>
        </w:rPr>
        <w:t>4.2</w:t>
      </w:r>
      <w:r w:rsidR="008824D9">
        <w:rPr>
          <w:rFonts w:ascii="Times New Roman" w:hAnsi="Times New Roman" w:cs="Times New Roman"/>
          <w:sz w:val="24"/>
          <w:szCs w:val="24"/>
        </w:rPr>
        <w:t>×10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6</w:t>
      </w:r>
      <w:r>
        <w:rPr>
          <w:rFonts w:ascii="Times New Roman" w:hAnsi="Times New Roman" w:cs="Times New Roman"/>
          <w:sz w:val="24"/>
          <w:szCs w:val="24"/>
        </w:rPr>
        <w:t xml:space="preserve">) </w:t>
      </w:r>
      <w:r w:rsidR="008824D9">
        <w:rPr>
          <w:rFonts w:ascii="Times New Roman" w:hAnsi="Times New Roman" w:cs="Times New Roman"/>
          <w:sz w:val="24"/>
          <w:szCs w:val="24"/>
        </w:rPr>
        <w:t xml:space="preserve">networks </w:t>
      </w:r>
      <w:r>
        <w:rPr>
          <w:rFonts w:ascii="Times New Roman" w:hAnsi="Times New Roman" w:cs="Times New Roman"/>
          <w:sz w:val="24"/>
          <w:szCs w:val="24"/>
        </w:rPr>
        <w:t>were under-represented and conforming</w:t>
      </w:r>
      <w:r w:rsidR="008824D9">
        <w:rPr>
          <w:rFonts w:ascii="Times New Roman" w:hAnsi="Times New Roman" w:cs="Times New Roman"/>
          <w:sz w:val="24"/>
          <w:szCs w:val="24"/>
        </w:rPr>
        <w:t xml:space="preserve"> network w</w:t>
      </w:r>
      <w:r w:rsidR="0047623E">
        <w:rPr>
          <w:rFonts w:ascii="Times New Roman" w:hAnsi="Times New Roman" w:cs="Times New Roman"/>
          <w:sz w:val="24"/>
          <w:szCs w:val="24"/>
        </w:rPr>
        <w:t>as</w:t>
      </w:r>
      <w:r w:rsidR="008824D9">
        <w:rPr>
          <w:rFonts w:ascii="Times New Roman" w:hAnsi="Times New Roman" w:cs="Times New Roman"/>
          <w:sz w:val="24"/>
          <w:szCs w:val="24"/>
        </w:rPr>
        <w:t xml:space="preserve"> over-represented (p=</w:t>
      </w:r>
      <w:r w:rsidR="004C6B6E">
        <w:rPr>
          <w:rFonts w:ascii="Times New Roman" w:hAnsi="Times New Roman" w:cs="Times New Roman"/>
          <w:sz w:val="24"/>
          <w:szCs w:val="24"/>
        </w:rPr>
        <w:t>2</w:t>
      </w:r>
      <w:r w:rsidR="008824D9">
        <w:rPr>
          <w:rFonts w:ascii="Times New Roman" w:hAnsi="Times New Roman" w:cs="Times New Roman"/>
          <w:sz w:val="24"/>
          <w:szCs w:val="24"/>
        </w:rPr>
        <w:t>.1×10</w:t>
      </w:r>
      <w:r w:rsidR="008824D9" w:rsidRPr="001E301D">
        <w:rPr>
          <w:rFonts w:ascii="Times New Roman" w:hAnsi="Times New Roman" w:cs="Times New Roman"/>
          <w:sz w:val="24"/>
          <w:szCs w:val="24"/>
          <w:vertAlign w:val="superscript"/>
        </w:rPr>
        <w:t>-</w:t>
      </w:r>
      <w:r w:rsidR="008824D9">
        <w:rPr>
          <w:rFonts w:ascii="Times New Roman" w:hAnsi="Times New Roman" w:cs="Times New Roman"/>
          <w:sz w:val="24"/>
          <w:szCs w:val="24"/>
          <w:vertAlign w:val="superscript"/>
        </w:rPr>
        <w:t>53</w:t>
      </w:r>
      <w:r w:rsidR="008824D9">
        <w:rPr>
          <w:rFonts w:ascii="Times New Roman" w:hAnsi="Times New Roman" w:cs="Times New Roman"/>
          <w:sz w:val="24"/>
          <w:szCs w:val="24"/>
        </w:rPr>
        <w:t xml:space="preserve">). The CML-specific network of the “Disease” gene set is shown in Figure </w:t>
      </w:r>
      <w:r w:rsidR="00D779A2">
        <w:rPr>
          <w:rFonts w:ascii="Times New Roman" w:hAnsi="Times New Roman" w:cs="Times New Roman"/>
          <w:sz w:val="24"/>
          <w:szCs w:val="24"/>
        </w:rPr>
        <w:t>23</w:t>
      </w:r>
      <w:r w:rsidR="008824D9">
        <w:rPr>
          <w:rFonts w:ascii="Times New Roman" w:hAnsi="Times New Roman" w:cs="Times New Roman"/>
          <w:sz w:val="24"/>
          <w:szCs w:val="24"/>
        </w:rPr>
        <w:t>.</w:t>
      </w:r>
    </w:p>
    <w:p w:rsidR="008824D9" w:rsidRDefault="00336AF1" w:rsidP="008824D9">
      <w:pPr>
        <w:widowControl/>
        <w:rPr>
          <w:rFonts w:ascii="Times New Roman" w:hAnsi="Times New Roman" w:cs="Times New Roman"/>
          <w:sz w:val="24"/>
          <w:szCs w:val="24"/>
          <w:lang w:val="en-GB"/>
        </w:rPr>
      </w:pPr>
      <w:r>
        <w:rPr>
          <w:rFonts w:ascii="Times New Roman" w:hAnsi="Times New Roman" w:cs="Times New Roman"/>
          <w:noProof/>
          <w:sz w:val="24"/>
          <w:szCs w:val="24"/>
          <w:lang w:eastAsia="zh-TW"/>
        </w:rPr>
        <w:drawing>
          <wp:inline distT="0" distB="0" distL="0" distR="0">
            <wp:extent cx="5713095" cy="5976620"/>
            <wp:effectExtent l="0" t="0" r="1905" b="5080"/>
            <wp:docPr id="59" name="Picture 59" descr="C:\1research\MISEA\miseaSQL\diffentialCoExpression\npm1\functionAnnotation\networkGraph\reactome\r9_cml.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1research\MISEA\miseaSQL\diffentialCoExpression\npm1\functionAnnotation\networkGraph\reactome\r9_cml.emf"/>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3095" cy="5976620"/>
                    </a:xfrm>
                    <a:prstGeom prst="rect">
                      <a:avLst/>
                    </a:prstGeom>
                    <a:noFill/>
                    <a:ln>
                      <a:noFill/>
                    </a:ln>
                  </pic:spPr>
                </pic:pic>
              </a:graphicData>
            </a:graphic>
          </wp:inline>
        </w:drawing>
      </w:r>
    </w:p>
    <w:p w:rsidR="008824D9" w:rsidRDefault="008824D9" w:rsidP="008824D9">
      <w:pPr>
        <w:widowControl/>
        <w:rPr>
          <w:rFonts w:ascii="Times New Roman" w:hAnsi="Times New Roman" w:cs="Times New Roman"/>
          <w:sz w:val="24"/>
          <w:szCs w:val="24"/>
          <w:lang w:val="en-GB"/>
        </w:rPr>
      </w:pPr>
      <w:proofErr w:type="gramStart"/>
      <w:r>
        <w:rPr>
          <w:rFonts w:ascii="Times New Roman" w:hAnsi="Times New Roman" w:cs="Times New Roman"/>
          <w:sz w:val="24"/>
          <w:szCs w:val="24"/>
          <w:lang w:val="en-GB"/>
        </w:rPr>
        <w:t xml:space="preserve">Figure </w:t>
      </w:r>
      <w:r w:rsidR="00D779A2">
        <w:rPr>
          <w:rFonts w:ascii="Times New Roman" w:hAnsi="Times New Roman" w:cs="Times New Roman"/>
          <w:sz w:val="24"/>
          <w:szCs w:val="24"/>
          <w:lang w:val="en-GB"/>
        </w:rPr>
        <w:t>23</w:t>
      </w:r>
      <w:r>
        <w:rPr>
          <w:rFonts w:ascii="Times New Roman" w:hAnsi="Times New Roman" w:cs="Times New Roman"/>
          <w:sz w:val="24"/>
          <w:szCs w:val="24"/>
          <w:lang w:val="en-GB"/>
        </w:rPr>
        <w:t>.</w:t>
      </w:r>
      <w:proofErr w:type="gramEnd"/>
      <w:r>
        <w:rPr>
          <w:rFonts w:ascii="Times New Roman" w:hAnsi="Times New Roman" w:cs="Times New Roman"/>
          <w:sz w:val="24"/>
          <w:szCs w:val="24"/>
          <w:lang w:val="en-GB"/>
        </w:rPr>
        <w:t xml:space="preserve"> CML-specific network of “D</w:t>
      </w:r>
      <w:r w:rsidRPr="00142958">
        <w:rPr>
          <w:rFonts w:ascii="Times New Roman" w:hAnsi="Times New Roman" w:cs="Times New Roman"/>
          <w:sz w:val="24"/>
          <w:szCs w:val="24"/>
          <w:lang w:val="en-GB"/>
        </w:rPr>
        <w:t>isease</w:t>
      </w:r>
      <w:r>
        <w:rPr>
          <w:rFonts w:ascii="Times New Roman" w:hAnsi="Times New Roman" w:cs="Times New Roman"/>
          <w:sz w:val="24"/>
          <w:szCs w:val="24"/>
          <w:lang w:val="en-GB"/>
        </w:rPr>
        <w:t>” gene set</w:t>
      </w:r>
      <w:r w:rsidRPr="00142958">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in </w:t>
      </w:r>
      <w:proofErr w:type="spellStart"/>
      <w:r>
        <w:rPr>
          <w:rFonts w:ascii="Times New Roman" w:hAnsi="Times New Roman" w:cs="Times New Roman"/>
          <w:sz w:val="24"/>
          <w:szCs w:val="24"/>
          <w:lang w:val="en-GB"/>
        </w:rPr>
        <w:t>Reactome</w:t>
      </w:r>
      <w:proofErr w:type="spellEnd"/>
      <w:r>
        <w:rPr>
          <w:rFonts w:ascii="Times New Roman" w:hAnsi="Times New Roman" w:cs="Times New Roman"/>
          <w:sz w:val="24"/>
          <w:szCs w:val="24"/>
          <w:lang w:val="en-GB"/>
        </w:rPr>
        <w:t>.</w:t>
      </w:r>
    </w:p>
    <w:p w:rsidR="004E44AB" w:rsidRDefault="00675A32" w:rsidP="004E44AB">
      <w:pPr>
        <w:pStyle w:val="ListParagraph"/>
        <w:numPr>
          <w:ilvl w:val="0"/>
          <w:numId w:val="2"/>
        </w:numPr>
        <w:ind w:firstLineChars="0"/>
        <w:rPr>
          <w:rFonts w:ascii="Times New Roman" w:hAnsi="Times New Roman" w:cs="Times New Roman"/>
          <w:sz w:val="24"/>
          <w:szCs w:val="24"/>
        </w:rPr>
      </w:pPr>
      <w:r>
        <w:rPr>
          <w:rFonts w:ascii="Times New Roman" w:hAnsi="Times New Roman" w:cs="Times New Roman" w:hint="eastAsia"/>
          <w:sz w:val="24"/>
          <w:szCs w:val="24"/>
        </w:rPr>
        <w:lastRenderedPageBreak/>
        <w:t>Discussions</w:t>
      </w:r>
    </w:p>
    <w:p w:rsidR="00675A32" w:rsidRDefault="00675A32" w:rsidP="00675A32">
      <w:pPr>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sidRPr="003F79D4">
        <w:rPr>
          <w:rFonts w:ascii="Times New Roman" w:hAnsi="Times New Roman" w:cs="Times New Roman"/>
          <w:sz w:val="24"/>
          <w:szCs w:val="24"/>
        </w:rPr>
        <w:t xml:space="preserve">This </w:t>
      </w:r>
      <w:r>
        <w:rPr>
          <w:rFonts w:ascii="Times New Roman" w:hAnsi="Times New Roman" w:cs="Times New Roman" w:hint="eastAsia"/>
          <w:sz w:val="24"/>
          <w:szCs w:val="24"/>
        </w:rPr>
        <w:t>work</w:t>
      </w:r>
      <w:r w:rsidRPr="003F79D4">
        <w:rPr>
          <w:rFonts w:ascii="Times New Roman" w:hAnsi="Times New Roman" w:cs="Times New Roman"/>
          <w:sz w:val="24"/>
          <w:szCs w:val="24"/>
        </w:rPr>
        <w:t xml:space="preserve"> is the first endeavor to explore the co-expression levels of all possible gene pairs in neoplastic a</w:t>
      </w:r>
      <w:r>
        <w:rPr>
          <w:rFonts w:ascii="Times New Roman" w:hAnsi="Times New Roman" w:cs="Times New Roman"/>
          <w:sz w:val="24"/>
          <w:szCs w:val="24"/>
        </w:rPr>
        <w:t xml:space="preserve">nd normal states through the </w:t>
      </w:r>
      <w:r w:rsidRPr="003F79D4">
        <w:rPr>
          <w:rFonts w:ascii="Times New Roman" w:hAnsi="Times New Roman" w:cs="Times New Roman"/>
          <w:sz w:val="24"/>
          <w:szCs w:val="24"/>
        </w:rPr>
        <w:t>scatter plot</w:t>
      </w:r>
      <w:r>
        <w:rPr>
          <w:rFonts w:ascii="Times New Roman" w:hAnsi="Times New Roman" w:cs="Times New Roman"/>
          <w:sz w:val="24"/>
          <w:szCs w:val="24"/>
        </w:rPr>
        <w:t>, called co-expression galaxy</w:t>
      </w:r>
      <w:r w:rsidR="009B64C1">
        <w:rPr>
          <w:rFonts w:ascii="Times New Roman" w:hAnsi="Times New Roman" w:cs="Times New Roman"/>
          <w:sz w:val="24"/>
          <w:szCs w:val="24"/>
        </w:rPr>
        <w:t>.</w:t>
      </w:r>
      <w:r w:rsidR="009B64C1">
        <w:rPr>
          <w:rFonts w:ascii="Times New Roman" w:hAnsi="Times New Roman" w:cs="Times New Roman" w:hint="eastAsia"/>
          <w:sz w:val="24"/>
          <w:szCs w:val="24"/>
        </w:rPr>
        <w:t xml:space="preserve"> </w:t>
      </w:r>
      <w:r w:rsidR="009B64C1">
        <w:rPr>
          <w:rFonts w:ascii="Times New Roman" w:hAnsi="Times New Roman" w:cs="Times New Roman"/>
          <w:sz w:val="24"/>
          <w:szCs w:val="24"/>
        </w:rPr>
        <w:t>I</w:t>
      </w:r>
      <w:r>
        <w:rPr>
          <w:rFonts w:ascii="Times New Roman" w:hAnsi="Times New Roman" w:cs="Times New Roman" w:hint="eastAsia"/>
          <w:sz w:val="24"/>
          <w:szCs w:val="24"/>
        </w:rPr>
        <w:t xml:space="preserve">n </w:t>
      </w:r>
      <w:r w:rsidR="009B64C1">
        <w:rPr>
          <w:rFonts w:ascii="Times New Roman" w:hAnsi="Times New Roman" w:cs="Times New Roman"/>
          <w:sz w:val="24"/>
          <w:szCs w:val="24"/>
        </w:rPr>
        <w:t>the co-expression galaxy,</w:t>
      </w:r>
      <w:r>
        <w:rPr>
          <w:rFonts w:ascii="Times New Roman" w:hAnsi="Times New Roman" w:cs="Times New Roman" w:hint="eastAsia"/>
          <w:sz w:val="24"/>
          <w:szCs w:val="24"/>
        </w:rPr>
        <w:t xml:space="preserve"> each point represents a gene pair and</w:t>
      </w:r>
      <w:r w:rsidRPr="003F79D4">
        <w:rPr>
          <w:rFonts w:ascii="Times New Roman" w:hAnsi="Times New Roman" w:cs="Times New Roman"/>
          <w:sz w:val="24"/>
          <w:szCs w:val="24"/>
        </w:rPr>
        <w:t xml:space="preserve"> its coordinates impli</w:t>
      </w:r>
      <w:r>
        <w:rPr>
          <w:rFonts w:ascii="Times New Roman" w:hAnsi="Times New Roman" w:cs="Times New Roman"/>
          <w:sz w:val="24"/>
          <w:szCs w:val="24"/>
        </w:rPr>
        <w:t>cate the</w:t>
      </w:r>
      <w:r w:rsidRPr="003F79D4">
        <w:rPr>
          <w:rFonts w:ascii="Times New Roman" w:hAnsi="Times New Roman" w:cs="Times New Roman"/>
          <w:sz w:val="24"/>
          <w:szCs w:val="24"/>
        </w:rPr>
        <w:t xml:space="preserve"> role</w:t>
      </w:r>
      <w:r>
        <w:rPr>
          <w:rFonts w:ascii="Times New Roman" w:hAnsi="Times New Roman" w:cs="Times New Roman"/>
          <w:sz w:val="24"/>
          <w:szCs w:val="24"/>
        </w:rPr>
        <w:t>s of the pair</w:t>
      </w:r>
      <w:r w:rsidRPr="003F79D4">
        <w:rPr>
          <w:rFonts w:ascii="Times New Roman" w:hAnsi="Times New Roman" w:cs="Times New Roman"/>
          <w:sz w:val="24"/>
          <w:szCs w:val="24"/>
        </w:rPr>
        <w:t xml:space="preserve"> in the two states. </w:t>
      </w:r>
      <w:r>
        <w:rPr>
          <w:rFonts w:ascii="Times New Roman" w:hAnsi="Times New Roman" w:cs="Times New Roman"/>
          <w:sz w:val="24"/>
          <w:szCs w:val="24"/>
        </w:rPr>
        <w:t>It is important to partition the co-expression galaxy into regions where the gene pairs in the same region exhibit similar alterations in their direct or indirect interactions from normal to neoplastic state. To develop a partitioning approach, t</w:t>
      </w:r>
      <w:r w:rsidRPr="003F79D4">
        <w:rPr>
          <w:rFonts w:ascii="Times New Roman" w:hAnsi="Times New Roman" w:cs="Times New Roman"/>
          <w:sz w:val="24"/>
          <w:szCs w:val="24"/>
        </w:rPr>
        <w:t>he distributions of co-expression levels</w:t>
      </w:r>
      <w:r>
        <w:rPr>
          <w:rFonts w:ascii="Times New Roman" w:hAnsi="Times New Roman" w:cs="Times New Roman"/>
          <w:sz w:val="24"/>
          <w:szCs w:val="24"/>
        </w:rPr>
        <w:t>, called co-expression structures,</w:t>
      </w:r>
      <w:r w:rsidRPr="003F79D4">
        <w:rPr>
          <w:rFonts w:ascii="Times New Roman" w:hAnsi="Times New Roman" w:cs="Times New Roman"/>
          <w:sz w:val="24"/>
          <w:szCs w:val="24"/>
        </w:rPr>
        <w:t xml:space="preserve"> </w:t>
      </w:r>
      <w:r>
        <w:rPr>
          <w:rFonts w:ascii="Times New Roman" w:hAnsi="Times New Roman" w:cs="Times New Roman"/>
          <w:sz w:val="24"/>
          <w:szCs w:val="24"/>
        </w:rPr>
        <w:t>were examined with respect to the ability for characterizing and differentiating the</w:t>
      </w:r>
      <w:r w:rsidRPr="003F79D4">
        <w:rPr>
          <w:rFonts w:ascii="Times New Roman" w:hAnsi="Times New Roman" w:cs="Times New Roman"/>
          <w:sz w:val="24"/>
          <w:szCs w:val="24"/>
        </w:rPr>
        <w:t xml:space="preserve"> normal and neoplastic states</w:t>
      </w:r>
      <w:r>
        <w:rPr>
          <w:rFonts w:ascii="Times New Roman" w:hAnsi="Times New Roman" w:cs="Times New Roman"/>
          <w:sz w:val="24"/>
          <w:szCs w:val="24"/>
        </w:rPr>
        <w:t>. The genome-wide</w:t>
      </w:r>
      <w:r w:rsidRPr="003F79D4">
        <w:rPr>
          <w:rFonts w:ascii="Times New Roman" w:hAnsi="Times New Roman" w:cs="Times New Roman"/>
          <w:sz w:val="24"/>
          <w:szCs w:val="24"/>
        </w:rPr>
        <w:t xml:space="preserve"> </w:t>
      </w:r>
      <w:r>
        <w:rPr>
          <w:rFonts w:ascii="Times New Roman" w:hAnsi="Times New Roman" w:cs="Times New Roman"/>
          <w:sz w:val="24"/>
          <w:szCs w:val="24"/>
        </w:rPr>
        <w:t xml:space="preserve">difference in co-expression structures between CML and normal states provided a signature of the globally altered molecular mechanism as we found </w:t>
      </w:r>
      <w:r w:rsidRPr="003F79D4">
        <w:rPr>
          <w:rFonts w:ascii="Times New Roman" w:hAnsi="Times New Roman" w:cs="Times New Roman"/>
          <w:sz w:val="24"/>
          <w:szCs w:val="24"/>
        </w:rPr>
        <w:t xml:space="preserve">more strongly co-expressed pairs in </w:t>
      </w:r>
      <w:r>
        <w:rPr>
          <w:rFonts w:ascii="Times New Roman" w:hAnsi="Times New Roman" w:cs="Times New Roman"/>
          <w:sz w:val="24"/>
          <w:szCs w:val="24"/>
        </w:rPr>
        <w:t>the CML state than the normal state</w:t>
      </w:r>
      <w:r w:rsidRPr="003F79D4">
        <w:rPr>
          <w:rFonts w:ascii="Times New Roman" w:hAnsi="Times New Roman" w:cs="Times New Roman"/>
          <w:sz w:val="24"/>
          <w:szCs w:val="24"/>
        </w:rPr>
        <w:t xml:space="preserve">. </w:t>
      </w:r>
      <w:r>
        <w:rPr>
          <w:rFonts w:ascii="Times New Roman" w:hAnsi="Times New Roman" w:cs="Times New Roman"/>
          <w:sz w:val="24"/>
          <w:szCs w:val="24"/>
        </w:rPr>
        <w:t>The observed differential co-expression structure featured by a breakeven point suggests a threshold of co-expression level that optimally classifies the gene pairs into strongly and weakly co-expressed gene pairs. Such distribution-based classification approach explicitly outperformed the traditional pair-wise approach on a simulated gene expression dataset where the ground truth of the int</w:t>
      </w:r>
      <w:r w:rsidR="001C62E7">
        <w:rPr>
          <w:rFonts w:ascii="Times New Roman" w:hAnsi="Times New Roman" w:cs="Times New Roman"/>
          <w:sz w:val="24"/>
          <w:szCs w:val="24"/>
        </w:rPr>
        <w:t>er-gene associations was known.</w:t>
      </w:r>
    </w:p>
    <w:p w:rsidR="00BB67AA" w:rsidRPr="00604A39" w:rsidRDefault="00BB67AA" w:rsidP="00604A39">
      <w:pPr>
        <w:rPr>
          <w:rFonts w:ascii="Times New Roman" w:hAnsi="Times New Roman" w:cs="Times New Roman"/>
          <w:sz w:val="24"/>
          <w:szCs w:val="24"/>
          <w:lang w:val="en-GB"/>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The optimal threshold of co-expression level partitioned the co-expression galaxy into nine regions. The central region contained the weak co-expressed pairs. The other eight regions containing the strong co-expressed pairs include two conforming, two opposing, two neoplasm-specific and two normal-specific regions. Opposing regions contain gene pairs with correlations in op</w:t>
      </w:r>
      <w:r w:rsidR="009B64C1">
        <w:rPr>
          <w:rFonts w:ascii="Times New Roman" w:hAnsi="Times New Roman" w:cs="Times New Roman"/>
          <w:sz w:val="24"/>
          <w:szCs w:val="24"/>
        </w:rPr>
        <w:t>posite signs,</w:t>
      </w:r>
      <w:r>
        <w:rPr>
          <w:rFonts w:ascii="Times New Roman" w:hAnsi="Times New Roman" w:cs="Times New Roman"/>
          <w:sz w:val="24"/>
          <w:szCs w:val="24"/>
        </w:rPr>
        <w:t xml:space="preserve"> cover</w:t>
      </w:r>
      <w:r w:rsidR="009B64C1">
        <w:rPr>
          <w:rFonts w:ascii="Times New Roman" w:hAnsi="Times New Roman" w:cs="Times New Roman"/>
          <w:sz w:val="24"/>
          <w:szCs w:val="24"/>
        </w:rPr>
        <w:t>ing</w:t>
      </w:r>
      <w:r>
        <w:rPr>
          <w:rFonts w:ascii="Times New Roman" w:hAnsi="Times New Roman" w:cs="Times New Roman"/>
          <w:sz w:val="24"/>
          <w:szCs w:val="24"/>
        </w:rPr>
        <w:t xml:space="preserve"> </w:t>
      </w:r>
      <w:r w:rsidR="009B64C1">
        <w:rPr>
          <w:rFonts w:ascii="Times New Roman" w:hAnsi="Times New Roman" w:cs="Times New Roman"/>
          <w:sz w:val="24"/>
          <w:szCs w:val="24"/>
        </w:rPr>
        <w:t>gene</w:t>
      </w:r>
      <w:r>
        <w:rPr>
          <w:rFonts w:ascii="Times New Roman" w:hAnsi="Times New Roman" w:cs="Times New Roman"/>
          <w:sz w:val="24"/>
          <w:szCs w:val="24"/>
        </w:rPr>
        <w:t xml:space="preserve"> pairs with differential co-expression. Differential co-expression analysis has been widely applied for identifying the altered molecular interaction processes, e.g. transcriptional regulation. </w:t>
      </w:r>
      <w:proofErr w:type="spellStart"/>
      <w:r>
        <w:rPr>
          <w:rFonts w:ascii="Times New Roman" w:hAnsi="Times New Roman" w:cs="Times New Roman"/>
          <w:sz w:val="24"/>
          <w:szCs w:val="24"/>
        </w:rPr>
        <w:t>Rhinn</w:t>
      </w:r>
      <w:proofErr w:type="spellEnd"/>
      <w:r>
        <w:rPr>
          <w:rFonts w:ascii="Times New Roman" w:hAnsi="Times New Roman" w:cs="Times New Roman"/>
          <w:sz w:val="24"/>
          <w:szCs w:val="24"/>
        </w:rPr>
        <w:t xml:space="preserve"> et al. performed differential co-expression correlation network analysis of the </w:t>
      </w:r>
      <w:proofErr w:type="spellStart"/>
      <w:r>
        <w:rPr>
          <w:rFonts w:ascii="Times New Roman" w:hAnsi="Times New Roman" w:cs="Times New Roman"/>
          <w:sz w:val="24"/>
          <w:szCs w:val="24"/>
        </w:rPr>
        <w:t>transcriptomic</w:t>
      </w:r>
      <w:proofErr w:type="spellEnd"/>
      <w:r>
        <w:rPr>
          <w:rFonts w:ascii="Times New Roman" w:hAnsi="Times New Roman" w:cs="Times New Roman"/>
          <w:sz w:val="24"/>
          <w:szCs w:val="24"/>
        </w:rPr>
        <w:t xml:space="preserve"> data in unaffected </w:t>
      </w:r>
      <w:proofErr w:type="spellStart"/>
      <w:r>
        <w:rPr>
          <w:rFonts w:ascii="Times New Roman" w:hAnsi="Times New Roman" w:cs="Times New Roman"/>
          <w:sz w:val="24"/>
          <w:szCs w:val="24"/>
        </w:rPr>
        <w:t>apolipoprotein</w:t>
      </w:r>
      <w:proofErr w:type="spellEnd"/>
      <w:r>
        <w:rPr>
          <w:rFonts w:ascii="Times New Roman" w:hAnsi="Times New Roman" w:cs="Times New Roman"/>
          <w:sz w:val="24"/>
          <w:szCs w:val="24"/>
        </w:rPr>
        <w:t xml:space="preserve"> E </w:t>
      </w:r>
      <w:r>
        <w:rPr>
          <w:rFonts w:ascii="Times New Roman" w:hAnsi="Times New Roman" w:cs="Times New Roman"/>
          <w:sz w:val="24"/>
          <w:szCs w:val="24"/>
        </w:rPr>
        <w:sym w:font="Symbol" w:char="F065"/>
      </w:r>
      <w:r>
        <w:rPr>
          <w:rFonts w:ascii="Times New Roman" w:hAnsi="Times New Roman" w:cs="Times New Roman"/>
          <w:sz w:val="24"/>
          <w:szCs w:val="24"/>
        </w:rPr>
        <w:t>4 allele (APOE4) carriers and late-onset Alzheimer’s disease (LOAD) patients [</w:t>
      </w:r>
      <w:r w:rsidR="00597D7F">
        <w:rPr>
          <w:rFonts w:ascii="Times New Roman" w:hAnsi="Times New Roman" w:cs="Times New Roman"/>
          <w:sz w:val="24"/>
          <w:szCs w:val="24"/>
        </w:rPr>
        <w:t>48</w:t>
      </w:r>
      <w:r>
        <w:rPr>
          <w:rFonts w:ascii="Times New Roman" w:hAnsi="Times New Roman" w:cs="Times New Roman"/>
          <w:sz w:val="24"/>
          <w:szCs w:val="24"/>
        </w:rPr>
        <w:t xml:space="preserve">]. The analysis examined individually the gene pairs involving transcriptional regulation and pursued a set of candidate core mediators underlying the APOE4 associated molecular pathway in LOAD. </w:t>
      </w:r>
      <w:r w:rsidR="009B64C1">
        <w:rPr>
          <w:rFonts w:ascii="Times New Roman" w:hAnsi="Times New Roman" w:cs="Times New Roman"/>
          <w:sz w:val="24"/>
          <w:szCs w:val="24"/>
        </w:rPr>
        <w:t>In differential co-expression analysis, a c</w:t>
      </w:r>
      <w:r>
        <w:rPr>
          <w:rFonts w:ascii="Times New Roman" w:hAnsi="Times New Roman" w:cs="Times New Roman"/>
          <w:sz w:val="24"/>
          <w:szCs w:val="24"/>
        </w:rPr>
        <w:t xml:space="preserve">ritical alteration in co-expression level was required to support </w:t>
      </w:r>
      <w:r w:rsidR="009B64C1">
        <w:rPr>
          <w:rFonts w:ascii="Times New Roman" w:hAnsi="Times New Roman" w:cs="Times New Roman"/>
          <w:sz w:val="24"/>
          <w:szCs w:val="24"/>
        </w:rPr>
        <w:t>a</w:t>
      </w:r>
      <w:r>
        <w:rPr>
          <w:rFonts w:ascii="Times New Roman" w:hAnsi="Times New Roman" w:cs="Times New Roman"/>
          <w:sz w:val="24"/>
          <w:szCs w:val="24"/>
        </w:rPr>
        <w:t xml:space="preserve"> single network connection. However, the differential co-expression </w:t>
      </w:r>
      <w:r w:rsidR="009B64C1">
        <w:rPr>
          <w:rFonts w:ascii="Times New Roman" w:hAnsi="Times New Roman" w:cs="Times New Roman"/>
          <w:sz w:val="24"/>
          <w:szCs w:val="24"/>
        </w:rPr>
        <w:t xml:space="preserve">analysis </w:t>
      </w:r>
      <w:r>
        <w:rPr>
          <w:rFonts w:ascii="Times New Roman" w:hAnsi="Times New Roman" w:cs="Times New Roman"/>
          <w:sz w:val="24"/>
          <w:szCs w:val="24"/>
        </w:rPr>
        <w:t>imposes a very stringent criterion on the correlation difference and ignores the functional modules of multiple genes without significant correlation difference but underlying the same molecular mechanisms. Such issue was addressed by Zhou et al. and 2</w:t>
      </w:r>
      <w:r w:rsidRPr="002C79E2">
        <w:rPr>
          <w:rFonts w:ascii="Times New Roman" w:hAnsi="Times New Roman" w:cs="Times New Roman"/>
          <w:sz w:val="24"/>
          <w:szCs w:val="24"/>
          <w:vertAlign w:val="superscript"/>
        </w:rPr>
        <w:t>nd</w:t>
      </w:r>
      <w:r>
        <w:rPr>
          <w:rFonts w:ascii="Times New Roman" w:hAnsi="Times New Roman" w:cs="Times New Roman"/>
          <w:sz w:val="24"/>
          <w:szCs w:val="24"/>
        </w:rPr>
        <w:t>-order expression analysis was proposed to construct regulatory network with transcriptional modules [</w:t>
      </w:r>
      <w:r w:rsidR="00DD0199">
        <w:rPr>
          <w:rFonts w:ascii="Times New Roman" w:hAnsi="Times New Roman" w:cs="Times New Roman"/>
          <w:sz w:val="24"/>
          <w:szCs w:val="24"/>
        </w:rPr>
        <w:t>49</w:t>
      </w:r>
      <w:r>
        <w:rPr>
          <w:rFonts w:ascii="Times New Roman" w:hAnsi="Times New Roman" w:cs="Times New Roman"/>
          <w:sz w:val="24"/>
          <w:szCs w:val="24"/>
        </w:rPr>
        <w:t xml:space="preserve">]. Therefore, the differential co-expression analysis is not able to detect the neoplasm-specific and normal-specific gene pairs whose connections are very active in one state but inactive in another. Further, the conforming co-expressed gene pairs represent network connections that are consistently maintained and functioning in both normal and neoplastic states. </w:t>
      </w:r>
      <w:proofErr w:type="gramStart"/>
      <w:r>
        <w:rPr>
          <w:rFonts w:ascii="Times New Roman" w:hAnsi="Times New Roman" w:cs="Times New Roman"/>
          <w:sz w:val="24"/>
          <w:szCs w:val="24"/>
        </w:rPr>
        <w:t>These rationales motivates</w:t>
      </w:r>
      <w:proofErr w:type="gramEnd"/>
      <w:r>
        <w:rPr>
          <w:rFonts w:ascii="Times New Roman" w:hAnsi="Times New Roman" w:cs="Times New Roman"/>
          <w:sz w:val="24"/>
          <w:szCs w:val="24"/>
        </w:rPr>
        <w:t xml:space="preserve"> us </w:t>
      </w:r>
      <w:r w:rsidR="009B64C1">
        <w:rPr>
          <w:rFonts w:ascii="Times New Roman" w:hAnsi="Times New Roman" w:cs="Times New Roman"/>
          <w:sz w:val="24"/>
          <w:szCs w:val="24"/>
        </w:rPr>
        <w:t xml:space="preserve">to </w:t>
      </w:r>
      <w:r>
        <w:rPr>
          <w:rFonts w:ascii="Times New Roman" w:hAnsi="Times New Roman" w:cs="Times New Roman"/>
          <w:sz w:val="24"/>
          <w:szCs w:val="24"/>
        </w:rPr>
        <w:t>investigate into the partitioning of the co-expression galaxy and the meanings of the corresponding gene networks in molecular mechanisms systemically altered in neoplasm.</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lastRenderedPageBreak/>
        <w:t>It was proved that the difference in gene pair counts between neoplasm-specific and normal-specific regions is equivalent to the structural difference in co-expression and can be visualized through the</w:t>
      </w:r>
      <w:r w:rsidRPr="004E3D41">
        <w:rPr>
          <w:rFonts w:ascii="Times New Roman" w:hAnsi="Times New Roman" w:cs="Times New Roman"/>
          <w:sz w:val="24"/>
          <w:szCs w:val="24"/>
        </w:rPr>
        <w:t xml:space="preserve"> </w:t>
      </w:r>
      <w:r>
        <w:rPr>
          <w:rFonts w:ascii="Times New Roman" w:hAnsi="Times New Roman" w:cs="Times New Roman"/>
          <w:sz w:val="24"/>
          <w:szCs w:val="24"/>
        </w:rPr>
        <w:t xml:space="preserve">asymmetry of co-expression galaxy over the identity line. The proof further justified the importance of neoplasm-specific and normal-specific gene pairs in uncovering the systemic alteration in co-expression and the underlying mechanism. In the genome-wide analysis of the real microarray data obtained from CML patients and healthy individuals, the normal-specific pairs were explicitly more than the CML-specific gene pairs. However, the observation was opposite when we focused on the connections between NPM1 and the genes along the BCR-ABL related pathway. The discordance of NPM1-centered co-expression patterns with the genome-wide co-expression structures supports the remarkable role of NPM1 as a stress sensor. More genes co-expressed with NPM1 in CML explained why NPM1 is over-sensitive in response to the oncogenic stress and thus promotes cell proliferation through excessive protein synthesis. The </w:t>
      </w:r>
      <w:r w:rsidR="003A6F00">
        <w:rPr>
          <w:rFonts w:ascii="Times New Roman" w:hAnsi="Times New Roman" w:cs="Times New Roman"/>
          <w:sz w:val="24"/>
          <w:szCs w:val="24"/>
        </w:rPr>
        <w:t>aberrant</w:t>
      </w:r>
      <w:r>
        <w:rPr>
          <w:rFonts w:ascii="Times New Roman" w:hAnsi="Times New Roman" w:cs="Times New Roman"/>
          <w:sz w:val="24"/>
          <w:szCs w:val="24"/>
        </w:rPr>
        <w:t xml:space="preserve"> response of NPM1 </w:t>
      </w:r>
      <w:r w:rsidR="003A6F00">
        <w:rPr>
          <w:rFonts w:ascii="Times New Roman" w:hAnsi="Times New Roman" w:cs="Times New Roman"/>
          <w:sz w:val="24"/>
          <w:szCs w:val="24"/>
        </w:rPr>
        <w:t xml:space="preserve">in CML </w:t>
      </w:r>
      <w:r>
        <w:rPr>
          <w:rFonts w:ascii="Times New Roman" w:hAnsi="Times New Roman" w:cs="Times New Roman"/>
          <w:sz w:val="24"/>
          <w:szCs w:val="24"/>
        </w:rPr>
        <w:t xml:space="preserve">could be modulated through molecular target therapy if the mechanism of NPM1-mediated stress sensing and protein synthesis can be deciphered.     </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To uncover the NPM1-mediated molecular mechanism, the proposed structural gene network analysis was performed on 93 NPM1-related genes. In addition to the opposing gene connections, in which the differentially co-expressed gene pairs were widely studied, our analysis</w:t>
      </w:r>
      <w:r w:rsidRPr="003F79D4">
        <w:rPr>
          <w:rFonts w:ascii="Times New Roman" w:hAnsi="Times New Roman" w:cs="Times New Roman"/>
          <w:sz w:val="24"/>
          <w:szCs w:val="24"/>
        </w:rPr>
        <w:t xml:space="preserve"> identif</w:t>
      </w:r>
      <w:r>
        <w:rPr>
          <w:rFonts w:ascii="Times New Roman" w:hAnsi="Times New Roman" w:cs="Times New Roman"/>
          <w:sz w:val="24"/>
          <w:szCs w:val="24"/>
        </w:rPr>
        <w:t>ied other important connections among these genes. We f</w:t>
      </w:r>
      <w:r w:rsidR="000C4F5C">
        <w:rPr>
          <w:rFonts w:ascii="Times New Roman" w:hAnsi="Times New Roman" w:cs="Times New Roman"/>
          <w:sz w:val="24"/>
          <w:szCs w:val="24"/>
        </w:rPr>
        <w:t>ocused on the CML-specific and</w:t>
      </w:r>
      <w:r>
        <w:rPr>
          <w:rFonts w:ascii="Times New Roman" w:hAnsi="Times New Roman" w:cs="Times New Roman"/>
          <w:sz w:val="24"/>
          <w:szCs w:val="24"/>
        </w:rPr>
        <w:t xml:space="preserve"> normal-specific whose connections a</w:t>
      </w:r>
      <w:r w:rsidRPr="003F79D4">
        <w:rPr>
          <w:rFonts w:ascii="Times New Roman" w:hAnsi="Times New Roman" w:cs="Times New Roman"/>
          <w:sz w:val="24"/>
          <w:szCs w:val="24"/>
        </w:rPr>
        <w:t>re uniquely lost</w:t>
      </w:r>
      <w:r>
        <w:rPr>
          <w:rFonts w:ascii="Times New Roman" w:hAnsi="Times New Roman" w:cs="Times New Roman"/>
          <w:sz w:val="24"/>
          <w:szCs w:val="24"/>
        </w:rPr>
        <w:t xml:space="preserve"> and</w:t>
      </w:r>
      <w:r w:rsidRPr="003F79D4">
        <w:rPr>
          <w:rFonts w:ascii="Times New Roman" w:hAnsi="Times New Roman" w:cs="Times New Roman"/>
          <w:sz w:val="24"/>
          <w:szCs w:val="24"/>
        </w:rPr>
        <w:t xml:space="preserve"> </w:t>
      </w:r>
      <w:r>
        <w:rPr>
          <w:rFonts w:ascii="Times New Roman" w:hAnsi="Times New Roman" w:cs="Times New Roman"/>
          <w:sz w:val="24"/>
          <w:szCs w:val="24"/>
        </w:rPr>
        <w:t>established</w:t>
      </w:r>
      <w:r w:rsidRPr="003F79D4">
        <w:rPr>
          <w:rFonts w:ascii="Times New Roman" w:hAnsi="Times New Roman" w:cs="Times New Roman"/>
          <w:sz w:val="24"/>
          <w:szCs w:val="24"/>
        </w:rPr>
        <w:t xml:space="preserve"> </w:t>
      </w:r>
      <w:r>
        <w:rPr>
          <w:rFonts w:ascii="Times New Roman" w:hAnsi="Times New Roman" w:cs="Times New Roman"/>
          <w:sz w:val="24"/>
          <w:szCs w:val="24"/>
        </w:rPr>
        <w:t>over one of the groups</w:t>
      </w:r>
      <w:r w:rsidR="000C4F5C">
        <w:rPr>
          <w:rFonts w:ascii="Times New Roman" w:hAnsi="Times New Roman" w:cs="Times New Roman"/>
          <w:sz w:val="24"/>
          <w:szCs w:val="24"/>
        </w:rPr>
        <w:t>,</w:t>
      </w:r>
      <w:r>
        <w:rPr>
          <w:rFonts w:ascii="Times New Roman" w:hAnsi="Times New Roman" w:cs="Times New Roman"/>
          <w:sz w:val="24"/>
          <w:szCs w:val="24"/>
        </w:rPr>
        <w:t xml:space="preserve"> </w:t>
      </w:r>
      <w:r w:rsidRPr="003F79D4">
        <w:rPr>
          <w:rFonts w:ascii="Times New Roman" w:hAnsi="Times New Roman" w:cs="Times New Roman"/>
          <w:sz w:val="24"/>
          <w:szCs w:val="24"/>
        </w:rPr>
        <w:t xml:space="preserve">and </w:t>
      </w:r>
      <w:r w:rsidR="000C4F5C">
        <w:rPr>
          <w:rFonts w:ascii="Times New Roman" w:hAnsi="Times New Roman" w:cs="Times New Roman"/>
          <w:sz w:val="24"/>
          <w:szCs w:val="24"/>
        </w:rPr>
        <w:t>conforming co-expressed gene pairs</w:t>
      </w:r>
      <w:r w:rsidR="000C4F5C" w:rsidRPr="003F79D4">
        <w:rPr>
          <w:rFonts w:ascii="Times New Roman" w:hAnsi="Times New Roman" w:cs="Times New Roman"/>
          <w:sz w:val="24"/>
          <w:szCs w:val="24"/>
        </w:rPr>
        <w:t xml:space="preserve"> </w:t>
      </w:r>
      <w:r w:rsidR="000C4F5C">
        <w:rPr>
          <w:rFonts w:ascii="Times New Roman" w:hAnsi="Times New Roman" w:cs="Times New Roman"/>
          <w:sz w:val="24"/>
          <w:szCs w:val="24"/>
        </w:rPr>
        <w:t xml:space="preserve">whose connections are </w:t>
      </w:r>
      <w:r w:rsidRPr="003F79D4">
        <w:rPr>
          <w:rFonts w:ascii="Times New Roman" w:hAnsi="Times New Roman" w:cs="Times New Roman"/>
          <w:sz w:val="24"/>
          <w:szCs w:val="24"/>
        </w:rPr>
        <w:t xml:space="preserve">shared </w:t>
      </w:r>
      <w:r>
        <w:rPr>
          <w:rFonts w:ascii="Times New Roman" w:hAnsi="Times New Roman" w:cs="Times New Roman"/>
          <w:sz w:val="24"/>
          <w:szCs w:val="24"/>
        </w:rPr>
        <w:t>between</w:t>
      </w:r>
      <w:r w:rsidRPr="003F79D4">
        <w:rPr>
          <w:rFonts w:ascii="Times New Roman" w:hAnsi="Times New Roman" w:cs="Times New Roman"/>
          <w:sz w:val="24"/>
          <w:szCs w:val="24"/>
        </w:rPr>
        <w:t xml:space="preserve"> </w:t>
      </w:r>
      <w:r>
        <w:rPr>
          <w:rFonts w:ascii="Times New Roman" w:hAnsi="Times New Roman" w:cs="Times New Roman"/>
          <w:sz w:val="24"/>
          <w:szCs w:val="24"/>
        </w:rPr>
        <w:t xml:space="preserve">the </w:t>
      </w:r>
      <w:r w:rsidRPr="003F79D4">
        <w:rPr>
          <w:rFonts w:ascii="Times New Roman" w:hAnsi="Times New Roman" w:cs="Times New Roman"/>
          <w:sz w:val="24"/>
          <w:szCs w:val="24"/>
        </w:rPr>
        <w:t xml:space="preserve">normal and </w:t>
      </w:r>
      <w:r>
        <w:rPr>
          <w:rFonts w:ascii="Times New Roman" w:hAnsi="Times New Roman" w:cs="Times New Roman"/>
          <w:sz w:val="24"/>
          <w:szCs w:val="24"/>
        </w:rPr>
        <w:t>CML groups</w:t>
      </w:r>
      <w:r w:rsidRPr="003F79D4">
        <w:rPr>
          <w:rFonts w:ascii="Times New Roman" w:hAnsi="Times New Roman" w:cs="Times New Roman"/>
          <w:sz w:val="24"/>
          <w:szCs w:val="24"/>
        </w:rPr>
        <w:t>. The id</w:t>
      </w:r>
      <w:r>
        <w:rPr>
          <w:rFonts w:ascii="Times New Roman" w:hAnsi="Times New Roman" w:cs="Times New Roman"/>
          <w:sz w:val="24"/>
          <w:szCs w:val="24"/>
        </w:rPr>
        <w:t>entified differential structure</w:t>
      </w:r>
      <w:r w:rsidR="000C4F5C">
        <w:rPr>
          <w:rFonts w:ascii="Times New Roman" w:hAnsi="Times New Roman" w:cs="Times New Roman"/>
          <w:sz w:val="24"/>
          <w:szCs w:val="24"/>
        </w:rPr>
        <w:t>s</w:t>
      </w:r>
      <w:r>
        <w:rPr>
          <w:rFonts w:ascii="Times New Roman" w:hAnsi="Times New Roman" w:cs="Times New Roman"/>
          <w:sz w:val="24"/>
          <w:szCs w:val="24"/>
        </w:rPr>
        <w:t xml:space="preserve"> </w:t>
      </w:r>
      <w:r w:rsidR="000C4F5C">
        <w:rPr>
          <w:rFonts w:ascii="Times New Roman" w:hAnsi="Times New Roman" w:cs="Times New Roman"/>
          <w:sz w:val="24"/>
          <w:szCs w:val="24"/>
        </w:rPr>
        <w:t>exhibiting</w:t>
      </w:r>
      <w:r>
        <w:rPr>
          <w:rFonts w:ascii="Times New Roman" w:hAnsi="Times New Roman" w:cs="Times New Roman"/>
          <w:sz w:val="24"/>
          <w:szCs w:val="24"/>
        </w:rPr>
        <w:t xml:space="preserve"> the discrepancy in connectivity and functionality between the CML-specific and normal-specific networks</w:t>
      </w:r>
      <w:r w:rsidRPr="003F79D4">
        <w:rPr>
          <w:rFonts w:ascii="Times New Roman" w:hAnsi="Times New Roman" w:cs="Times New Roman"/>
          <w:sz w:val="24"/>
          <w:szCs w:val="24"/>
        </w:rPr>
        <w:t xml:space="preserve"> </w:t>
      </w:r>
      <w:r>
        <w:rPr>
          <w:rFonts w:ascii="Times New Roman" w:hAnsi="Times New Roman" w:cs="Times New Roman"/>
          <w:sz w:val="24"/>
          <w:szCs w:val="24"/>
        </w:rPr>
        <w:t>shed light</w:t>
      </w:r>
      <w:r w:rsidRPr="003F79D4">
        <w:rPr>
          <w:rFonts w:ascii="Times New Roman" w:hAnsi="Times New Roman" w:cs="Times New Roman"/>
          <w:sz w:val="24"/>
          <w:szCs w:val="24"/>
        </w:rPr>
        <w:t xml:space="preserve"> on the impaired function</w:t>
      </w:r>
      <w:r>
        <w:rPr>
          <w:rFonts w:ascii="Times New Roman" w:hAnsi="Times New Roman" w:cs="Times New Roman"/>
          <w:sz w:val="24"/>
          <w:szCs w:val="24"/>
        </w:rPr>
        <w:t xml:space="preserve"> of gene modules</w:t>
      </w:r>
      <w:r w:rsidRPr="003F79D4">
        <w:rPr>
          <w:rFonts w:ascii="Times New Roman" w:hAnsi="Times New Roman" w:cs="Times New Roman"/>
          <w:sz w:val="24"/>
          <w:szCs w:val="24"/>
        </w:rPr>
        <w:t xml:space="preserve"> or the interrupted pathway signal transduction </w:t>
      </w:r>
      <w:r>
        <w:rPr>
          <w:rFonts w:ascii="Times New Roman" w:hAnsi="Times New Roman" w:cs="Times New Roman"/>
          <w:sz w:val="24"/>
          <w:szCs w:val="24"/>
        </w:rPr>
        <w:t>related to NPM1</w:t>
      </w:r>
      <w:r w:rsidRPr="003F79D4">
        <w:rPr>
          <w:rFonts w:ascii="Times New Roman" w:hAnsi="Times New Roman" w:cs="Times New Roman"/>
          <w:sz w:val="24"/>
          <w:szCs w:val="24"/>
        </w:rPr>
        <w:t>.</w:t>
      </w:r>
      <w:r>
        <w:rPr>
          <w:rFonts w:ascii="Times New Roman" w:hAnsi="Times New Roman" w:cs="Times New Roman"/>
          <w:sz w:val="24"/>
          <w:szCs w:val="24"/>
        </w:rPr>
        <w:t xml:space="preserve"> </w:t>
      </w:r>
      <w:r w:rsidR="00513A36">
        <w:rPr>
          <w:rFonts w:ascii="Times New Roman" w:hAnsi="Times New Roman" w:cs="Times New Roman"/>
          <w:sz w:val="24"/>
          <w:szCs w:val="24"/>
        </w:rPr>
        <w:t>In the co-expression analysis of the NPM1-related genes, s</w:t>
      </w:r>
      <w:r>
        <w:rPr>
          <w:rFonts w:ascii="Times New Roman" w:hAnsi="Times New Roman" w:cs="Times New Roman"/>
          <w:sz w:val="24"/>
          <w:szCs w:val="24"/>
        </w:rPr>
        <w:t xml:space="preserve">ignificantly more strongly co-expressed pairs were found in the CML than the normal group. It is required to verify that the observation of such distinguishing co-expression pattern was incurred by the 93 NPM1-related genes but not by any 93 genes arbitrarily selected from the whole genome. It was shown in the randomization test that the CML-associated co-expression pattern was not observed by chance and was incurred by the NPM1-related genes. </w:t>
      </w:r>
    </w:p>
    <w:p w:rsidR="00BB67AA" w:rsidRDefault="00BB67AA" w:rsidP="00BB67AA">
      <w:pPr>
        <w:ind w:firstLineChars="100" w:firstLine="240"/>
        <w:rPr>
          <w:rFonts w:ascii="Times New Roman" w:hAnsi="Times New Roman" w:cs="Times New Roman"/>
          <w:sz w:val="24"/>
          <w:szCs w:val="24"/>
        </w:rPr>
      </w:pPr>
    </w:p>
    <w:p w:rsidR="00BB67AA" w:rsidRDefault="00BB67AA" w:rsidP="00BB67AA">
      <w:pPr>
        <w:ind w:firstLineChars="100" w:firstLine="240"/>
        <w:rPr>
          <w:rFonts w:ascii="Times New Roman" w:hAnsi="Times New Roman" w:cs="Times New Roman"/>
          <w:sz w:val="24"/>
          <w:szCs w:val="24"/>
        </w:rPr>
      </w:pPr>
      <w:r>
        <w:rPr>
          <w:rFonts w:ascii="Times New Roman" w:hAnsi="Times New Roman" w:cs="Times New Roman"/>
          <w:sz w:val="24"/>
          <w:szCs w:val="24"/>
        </w:rPr>
        <w:t xml:space="preserve">The normal-specific network showed complete dissociation between NPM1 and RP genes. However, the CML-specific network indicated strong association of NPM1 with three RP genes, </w:t>
      </w:r>
      <w:r w:rsidRPr="007122BB">
        <w:rPr>
          <w:rFonts w:ascii="Times New Roman" w:hAnsi="Times New Roman" w:cs="Times New Roman"/>
          <w:sz w:val="24"/>
          <w:szCs w:val="24"/>
        </w:rPr>
        <w:t>RPL10A, RPL31, and RPL36A</w:t>
      </w:r>
      <w:r>
        <w:rPr>
          <w:rFonts w:ascii="Times New Roman" w:hAnsi="Times New Roman" w:cs="Times New Roman"/>
          <w:sz w:val="24"/>
          <w:szCs w:val="24"/>
        </w:rPr>
        <w:t xml:space="preserve">, which acted as hubs of a big RP gene network. It implied that the NPM1 expression was over-coordinated with that of RP genes to expedite the ribosome maturation in CML state. Over-coordination may be the cause of the enhanced cell proliferation in CML. In normal state, only six RP genes were strongly co-expressed. The expression of the other RP genes may be under-coordinated. As NPM1 affects the ribosome assembly, the dissociation of NPM1 expression with RP genes sets these under-coordinated RP genes free for their translocation to nucleoplasm. RPL11 was found to be a hub of the CML-specific network but an under-coordinated RP gene in normal state. The free RPL11 released to nucleoplasm interacts with MDM2, leading to stabilization of p53 and inhibiting </w:t>
      </w:r>
      <w:r>
        <w:rPr>
          <w:rFonts w:ascii="Times New Roman" w:hAnsi="Times New Roman" w:cs="Times New Roman"/>
          <w:sz w:val="24"/>
          <w:szCs w:val="24"/>
        </w:rPr>
        <w:lastRenderedPageBreak/>
        <w:t>the cell proliferation [</w:t>
      </w:r>
      <w:r w:rsidR="00597D7F">
        <w:rPr>
          <w:rFonts w:ascii="Times New Roman" w:hAnsi="Times New Roman" w:cs="Times New Roman"/>
          <w:sz w:val="24"/>
          <w:szCs w:val="24"/>
        </w:rPr>
        <w:t>22</w:t>
      </w:r>
      <w:r>
        <w:rPr>
          <w:rFonts w:ascii="Times New Roman" w:hAnsi="Times New Roman" w:cs="Times New Roman"/>
          <w:sz w:val="24"/>
          <w:szCs w:val="24"/>
        </w:rPr>
        <w:t>].</w:t>
      </w:r>
    </w:p>
    <w:p w:rsidR="00BB67AA" w:rsidRDefault="00BB67AA" w:rsidP="00BB67AA">
      <w:pPr>
        <w:ind w:firstLineChars="100" w:firstLine="240"/>
        <w:rPr>
          <w:rFonts w:ascii="Times New Roman" w:hAnsi="Times New Roman" w:cs="Times New Roman"/>
          <w:sz w:val="24"/>
          <w:szCs w:val="24"/>
        </w:rPr>
      </w:pPr>
    </w:p>
    <w:p w:rsidR="001E581A" w:rsidRDefault="00BB67AA" w:rsidP="001E581A">
      <w:pPr>
        <w:ind w:firstLineChars="100" w:firstLine="240"/>
        <w:rPr>
          <w:rFonts w:ascii="Times New Roman" w:hAnsi="Times New Roman" w:cs="Times New Roman"/>
          <w:sz w:val="24"/>
          <w:szCs w:val="24"/>
        </w:rPr>
      </w:pPr>
      <w:r>
        <w:rPr>
          <w:rFonts w:ascii="Times New Roman" w:hAnsi="Times New Roman" w:cs="Times New Roman"/>
          <w:sz w:val="24"/>
          <w:szCs w:val="24"/>
        </w:rPr>
        <w:t>Cell line experiment was performed to validate the inter-gene connections of CML-specific network inferred by co-expression analysis of microarray da</w:t>
      </w:r>
      <w:r w:rsidR="00221C72">
        <w:rPr>
          <w:rFonts w:ascii="Times New Roman" w:hAnsi="Times New Roman" w:cs="Times New Roman"/>
          <w:sz w:val="24"/>
          <w:szCs w:val="24"/>
        </w:rPr>
        <w:t>ta. The gene expression profile</w:t>
      </w:r>
      <w:r>
        <w:rPr>
          <w:rFonts w:ascii="Times New Roman" w:hAnsi="Times New Roman" w:cs="Times New Roman"/>
          <w:sz w:val="24"/>
          <w:szCs w:val="24"/>
        </w:rPr>
        <w:t xml:space="preserve"> of the K562 cell line was perturbed by applying resveratrol treatment as stimulus. It was found that NPM1 and the twenty-one genes predicted to be strongly co-expressed with NPM1 were all down-regulated upon the resveratrol treatment. The observed cellular response complied with the positive correlations between NPM1 and its strongly co-expressed genes identified by the proposed co-expression analysis. The silencing or knockout of NPM1 was not considered as a condition applied to the cell line because the identified connections are not directional and it is unknown whether the change in the NPM1 expression is the cause or the consequence in these 21 co-expression links. The validated connections facilitate the prediction and monitoring of NPM1-related molecular treatment response. To the best of our knowledge, NPM1 interacts with two </w:t>
      </w:r>
      <w:r w:rsidRPr="00C0340A">
        <w:rPr>
          <w:rFonts w:ascii="Times New Roman" w:hAnsi="Times New Roman" w:cs="Times New Roman"/>
          <w:sz w:val="24"/>
          <w:szCs w:val="24"/>
        </w:rPr>
        <w:t xml:space="preserve">heterogeneous nuclear </w:t>
      </w:r>
      <w:proofErr w:type="spellStart"/>
      <w:r w:rsidRPr="00C0340A">
        <w:rPr>
          <w:rFonts w:ascii="Times New Roman" w:hAnsi="Times New Roman" w:cs="Times New Roman"/>
          <w:sz w:val="24"/>
          <w:szCs w:val="24"/>
        </w:rPr>
        <w:t>ribonucleoproteins</w:t>
      </w:r>
      <w:proofErr w:type="spellEnd"/>
      <w:r w:rsidRPr="00C0340A">
        <w:rPr>
          <w:rFonts w:ascii="Times New Roman" w:hAnsi="Times New Roman" w:cs="Times New Roman"/>
          <w:sz w:val="24"/>
          <w:szCs w:val="24"/>
        </w:rPr>
        <w:t xml:space="preserve"> (</w:t>
      </w:r>
      <w:proofErr w:type="spellStart"/>
      <w:r w:rsidRPr="00C0340A">
        <w:rPr>
          <w:rFonts w:ascii="Times New Roman" w:hAnsi="Times New Roman" w:cs="Times New Roman"/>
          <w:sz w:val="24"/>
          <w:szCs w:val="24"/>
        </w:rPr>
        <w:t>hnRNPs</w:t>
      </w:r>
      <w:proofErr w:type="spellEnd"/>
      <w:r w:rsidRPr="00C0340A">
        <w:rPr>
          <w:rFonts w:ascii="Times New Roman" w:hAnsi="Times New Roman" w:cs="Times New Roman"/>
          <w:sz w:val="24"/>
          <w:szCs w:val="24"/>
        </w:rPr>
        <w:t>)</w:t>
      </w:r>
      <w:r>
        <w:rPr>
          <w:rFonts w:ascii="Times New Roman" w:hAnsi="Times New Roman" w:cs="Times New Roman"/>
          <w:sz w:val="24"/>
          <w:szCs w:val="24"/>
        </w:rPr>
        <w:t xml:space="preserve">, namely </w:t>
      </w:r>
      <w:proofErr w:type="spellStart"/>
      <w:r>
        <w:rPr>
          <w:rFonts w:ascii="Times New Roman" w:hAnsi="Times New Roman" w:cs="Times New Roman"/>
          <w:sz w:val="24"/>
          <w:szCs w:val="24"/>
        </w:rPr>
        <w:t>hnRNPU</w:t>
      </w:r>
      <w:proofErr w:type="spellEnd"/>
      <w:r>
        <w:rPr>
          <w:rFonts w:ascii="Times New Roman" w:hAnsi="Times New Roman" w:cs="Times New Roman"/>
          <w:sz w:val="24"/>
          <w:szCs w:val="24"/>
        </w:rPr>
        <w:t xml:space="preserve"> and hnRNPA1, to selectively affect mRNA processing [</w:t>
      </w:r>
      <w:r w:rsidR="00DD0199">
        <w:rPr>
          <w:rFonts w:ascii="Times New Roman" w:hAnsi="Times New Roman" w:cs="Times New Roman"/>
          <w:sz w:val="24"/>
          <w:szCs w:val="24"/>
        </w:rPr>
        <w:t>20</w:t>
      </w:r>
      <w:r>
        <w:rPr>
          <w:rFonts w:ascii="Times New Roman" w:hAnsi="Times New Roman" w:cs="Times New Roman"/>
          <w:sz w:val="24"/>
          <w:szCs w:val="24"/>
        </w:rPr>
        <w:t xml:space="preserve">]. According to the CML-specific network and the experimental validation results, we further identified the novel association between NPM1 and </w:t>
      </w:r>
      <w:proofErr w:type="spellStart"/>
      <w:r>
        <w:rPr>
          <w:rFonts w:ascii="Times New Roman" w:hAnsi="Times New Roman" w:cs="Times New Roman"/>
          <w:sz w:val="24"/>
          <w:szCs w:val="24"/>
        </w:rPr>
        <w:t>hnRNPM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Dery</w:t>
      </w:r>
      <w:proofErr w:type="spellEnd"/>
      <w:r>
        <w:rPr>
          <w:rFonts w:ascii="Times New Roman" w:hAnsi="Times New Roman" w:cs="Times New Roman"/>
          <w:sz w:val="24"/>
          <w:szCs w:val="24"/>
        </w:rPr>
        <w:t xml:space="preserve"> et al. showed that </w:t>
      </w:r>
      <w:proofErr w:type="spellStart"/>
      <w:r>
        <w:rPr>
          <w:rFonts w:ascii="Times New Roman" w:hAnsi="Times New Roman" w:cs="Times New Roman"/>
          <w:sz w:val="24"/>
          <w:szCs w:val="24"/>
        </w:rPr>
        <w:t>hnRNPM</w:t>
      </w:r>
      <w:proofErr w:type="spellEnd"/>
      <w:r>
        <w:rPr>
          <w:rFonts w:ascii="Times New Roman" w:hAnsi="Times New Roman" w:cs="Times New Roman"/>
          <w:sz w:val="24"/>
          <w:szCs w:val="24"/>
        </w:rPr>
        <w:t xml:space="preserve">, hnRNPA1 and </w:t>
      </w:r>
      <w:proofErr w:type="spellStart"/>
      <w:r>
        <w:rPr>
          <w:rFonts w:ascii="Times New Roman" w:hAnsi="Times New Roman" w:cs="Times New Roman"/>
          <w:sz w:val="24"/>
          <w:szCs w:val="24"/>
        </w:rPr>
        <w:t>hnRNPL</w:t>
      </w:r>
      <w:proofErr w:type="spellEnd"/>
      <w:r>
        <w:rPr>
          <w:rFonts w:ascii="Times New Roman" w:hAnsi="Times New Roman" w:cs="Times New Roman"/>
          <w:sz w:val="24"/>
          <w:szCs w:val="24"/>
        </w:rPr>
        <w:t xml:space="preserve"> control the alternative splicing of pre-mRNA</w:t>
      </w:r>
      <w:r w:rsidRPr="00636558">
        <w:rPr>
          <w:rFonts w:ascii="Times New Roman" w:hAnsi="Times New Roman" w:cs="Times New Roman"/>
          <w:sz w:val="24"/>
          <w:szCs w:val="24"/>
        </w:rPr>
        <w:t xml:space="preserve"> </w:t>
      </w:r>
      <w:r>
        <w:rPr>
          <w:rFonts w:ascii="Times New Roman" w:hAnsi="Times New Roman" w:cs="Times New Roman"/>
          <w:sz w:val="24"/>
          <w:szCs w:val="24"/>
        </w:rPr>
        <w:t xml:space="preserve">of </w:t>
      </w:r>
      <w:proofErr w:type="spellStart"/>
      <w:r w:rsidRPr="00636558">
        <w:rPr>
          <w:rFonts w:ascii="Times New Roman" w:hAnsi="Times New Roman" w:cs="Times New Roman"/>
          <w:sz w:val="24"/>
          <w:szCs w:val="24"/>
        </w:rPr>
        <w:t>carcinoembryonic</w:t>
      </w:r>
      <w:proofErr w:type="spellEnd"/>
      <w:r w:rsidRPr="00636558">
        <w:rPr>
          <w:rFonts w:ascii="Times New Roman" w:hAnsi="Times New Roman" w:cs="Times New Roman"/>
          <w:sz w:val="24"/>
          <w:szCs w:val="24"/>
        </w:rPr>
        <w:t xml:space="preserve"> antigen-related cell adhesion molecule-1 (CEACAM1)</w:t>
      </w:r>
      <w:r>
        <w:rPr>
          <w:rFonts w:ascii="Times New Roman" w:hAnsi="Times New Roman" w:cs="Times New Roman"/>
          <w:sz w:val="24"/>
          <w:szCs w:val="24"/>
        </w:rPr>
        <w:t xml:space="preserve"> whose aberrant expression is implicated in carcinogenesis [</w:t>
      </w:r>
      <w:r w:rsidR="00DD2E6B">
        <w:rPr>
          <w:rFonts w:ascii="Times New Roman" w:hAnsi="Times New Roman" w:cs="Times New Roman"/>
          <w:sz w:val="24"/>
          <w:szCs w:val="24"/>
        </w:rPr>
        <w:t>50</w:t>
      </w:r>
      <w:r w:rsidR="001E581A">
        <w:rPr>
          <w:rFonts w:ascii="Times New Roman" w:hAnsi="Times New Roman" w:cs="Times New Roman"/>
          <w:sz w:val="24"/>
          <w:szCs w:val="24"/>
        </w:rPr>
        <w:t>].</w:t>
      </w:r>
    </w:p>
    <w:p w:rsidR="001E581A" w:rsidRDefault="001E581A" w:rsidP="001E581A">
      <w:pPr>
        <w:ind w:firstLineChars="100" w:firstLine="240"/>
        <w:rPr>
          <w:rFonts w:ascii="Times New Roman" w:hAnsi="Times New Roman" w:cs="Times New Roman"/>
          <w:sz w:val="24"/>
          <w:szCs w:val="24"/>
        </w:rPr>
      </w:pPr>
    </w:p>
    <w:p w:rsidR="001E581A" w:rsidRDefault="00BB67AA" w:rsidP="001E581A">
      <w:pPr>
        <w:ind w:firstLineChars="100" w:firstLine="240"/>
        <w:rPr>
          <w:rFonts w:ascii="Times New Roman" w:hAnsi="Times New Roman" w:cs="Times New Roman"/>
          <w:sz w:val="24"/>
          <w:szCs w:val="24"/>
        </w:rPr>
      </w:pPr>
      <w:r>
        <w:rPr>
          <w:rFonts w:ascii="Times New Roman" w:hAnsi="Times New Roman" w:cs="Times New Roman"/>
          <w:sz w:val="24"/>
          <w:szCs w:val="24"/>
        </w:rPr>
        <w:t>This work also developed a novel approach for performing the functional annotation of gene networks instead of gene items. The inter-gene connections were specifically annotated by the pair-based mapping onto the functional gene sets. Among the identified 4</w:t>
      </w:r>
      <w:r w:rsidR="00F92E61">
        <w:rPr>
          <w:rFonts w:ascii="Times New Roman" w:hAnsi="Times New Roman" w:cs="Times New Roman"/>
          <w:sz w:val="24"/>
          <w:szCs w:val="24"/>
        </w:rPr>
        <w:t>7</w:t>
      </w:r>
      <w:r>
        <w:rPr>
          <w:rFonts w:ascii="Times New Roman" w:hAnsi="Times New Roman" w:cs="Times New Roman"/>
          <w:sz w:val="24"/>
          <w:szCs w:val="24"/>
        </w:rPr>
        <w:t xml:space="preserve"> annotations, the functional annotation “KEGG Ribosome” of CML-specific network further elucidates the above-mentioned coordination of RP genes. The under-expression of the highly connected RPL11 implies higher fidelity of ribosome assembly and fewer free RPL11, </w:t>
      </w:r>
      <w:r w:rsidR="00221C72">
        <w:rPr>
          <w:rFonts w:ascii="Times New Roman" w:hAnsi="Times New Roman" w:cs="Times New Roman"/>
          <w:sz w:val="24"/>
          <w:szCs w:val="24"/>
        </w:rPr>
        <w:t xml:space="preserve">and thus </w:t>
      </w:r>
      <w:r>
        <w:rPr>
          <w:rFonts w:ascii="Times New Roman" w:hAnsi="Times New Roman" w:cs="Times New Roman"/>
          <w:sz w:val="24"/>
          <w:szCs w:val="24"/>
        </w:rPr>
        <w:t>promot</w:t>
      </w:r>
      <w:r w:rsidR="00221C72">
        <w:rPr>
          <w:rFonts w:ascii="Times New Roman" w:hAnsi="Times New Roman" w:cs="Times New Roman"/>
          <w:sz w:val="24"/>
          <w:szCs w:val="24"/>
        </w:rPr>
        <w:t>es</w:t>
      </w:r>
      <w:r>
        <w:rPr>
          <w:rFonts w:ascii="Times New Roman" w:hAnsi="Times New Roman" w:cs="Times New Roman"/>
          <w:sz w:val="24"/>
          <w:szCs w:val="24"/>
        </w:rPr>
        <w:t xml:space="preserve"> the cell proliferation. In those “KEGG Ribosome” connections lost in CML-specific network, most of the involved RP genes were under-expressed in CML, diminishing the release of free RPs. The over-representation of conforming network and under-representation of opposing network by “</w:t>
      </w:r>
      <w:proofErr w:type="spellStart"/>
      <w:r>
        <w:rPr>
          <w:rFonts w:ascii="Times New Roman" w:hAnsi="Times New Roman" w:cs="Times New Roman"/>
          <w:sz w:val="24"/>
          <w:szCs w:val="24"/>
        </w:rPr>
        <w:t>Ribonucleoprotein</w:t>
      </w:r>
      <w:proofErr w:type="spellEnd"/>
      <w:r>
        <w:rPr>
          <w:rFonts w:ascii="Times New Roman" w:hAnsi="Times New Roman" w:cs="Times New Roman"/>
          <w:sz w:val="24"/>
          <w:szCs w:val="24"/>
        </w:rPr>
        <w:t xml:space="preserve"> complex” further confirm the association of NPM1 with </w:t>
      </w:r>
      <w:proofErr w:type="spellStart"/>
      <w:r>
        <w:rPr>
          <w:rFonts w:ascii="Times New Roman" w:hAnsi="Times New Roman" w:cs="Times New Roman"/>
          <w:sz w:val="24"/>
          <w:szCs w:val="24"/>
        </w:rPr>
        <w:t>hnRNPs</w:t>
      </w:r>
      <w:proofErr w:type="spellEnd"/>
      <w:r>
        <w:rPr>
          <w:rFonts w:ascii="Times New Roman" w:hAnsi="Times New Roman" w:cs="Times New Roman"/>
          <w:sz w:val="24"/>
          <w:szCs w:val="24"/>
        </w:rPr>
        <w:t xml:space="preserve"> in both normal and CML states. It agrees with the findings of Maggi et al. that NPM1 forms complex with RPs and </w:t>
      </w:r>
      <w:proofErr w:type="spellStart"/>
      <w:r>
        <w:rPr>
          <w:rFonts w:ascii="Times New Roman" w:hAnsi="Times New Roman" w:cs="Times New Roman"/>
          <w:sz w:val="24"/>
          <w:szCs w:val="24"/>
        </w:rPr>
        <w:t>hnRNPs</w:t>
      </w:r>
      <w:proofErr w:type="spellEnd"/>
      <w:r>
        <w:rPr>
          <w:rFonts w:ascii="Times New Roman" w:hAnsi="Times New Roman" w:cs="Times New Roman"/>
          <w:sz w:val="24"/>
          <w:szCs w:val="24"/>
        </w:rPr>
        <w:t xml:space="preserve"> that may involve in the nuclear export of both the 40S and 60S ribosomal subunits [</w:t>
      </w:r>
      <w:r w:rsidR="00DD2E6B">
        <w:rPr>
          <w:rFonts w:ascii="Times New Roman" w:hAnsi="Times New Roman" w:cs="Times New Roman"/>
          <w:sz w:val="24"/>
          <w:szCs w:val="24"/>
        </w:rPr>
        <w:t>51</w:t>
      </w:r>
      <w:r>
        <w:rPr>
          <w:rFonts w:ascii="Times New Roman" w:hAnsi="Times New Roman" w:cs="Times New Roman"/>
          <w:sz w:val="24"/>
          <w:szCs w:val="24"/>
        </w:rPr>
        <w:t>]. The functional annotation “Disease” also includes NPM1 and RP genes whose connections were shown in the CML-specific network. In the annotati</w:t>
      </w:r>
      <w:r w:rsidR="00221C72">
        <w:rPr>
          <w:rFonts w:ascii="Times New Roman" w:hAnsi="Times New Roman" w:cs="Times New Roman"/>
          <w:sz w:val="24"/>
          <w:szCs w:val="24"/>
        </w:rPr>
        <w:t xml:space="preserve">on hierarchy of </w:t>
      </w:r>
      <w:proofErr w:type="spellStart"/>
      <w:r w:rsidR="00221C72">
        <w:rPr>
          <w:rFonts w:ascii="Times New Roman" w:hAnsi="Times New Roman" w:cs="Times New Roman"/>
          <w:sz w:val="24"/>
          <w:szCs w:val="24"/>
        </w:rPr>
        <w:t>Reactome</w:t>
      </w:r>
      <w:proofErr w:type="spellEnd"/>
      <w:r w:rsidR="00221C72">
        <w:rPr>
          <w:rFonts w:ascii="Times New Roman" w:hAnsi="Times New Roman" w:cs="Times New Roman"/>
          <w:sz w:val="24"/>
          <w:szCs w:val="24"/>
        </w:rPr>
        <w:t>, “HIV I</w:t>
      </w:r>
      <w:r>
        <w:rPr>
          <w:rFonts w:ascii="Times New Roman" w:hAnsi="Times New Roman" w:cs="Times New Roman"/>
          <w:sz w:val="24"/>
          <w:szCs w:val="24"/>
        </w:rPr>
        <w:t>nfection” is a branch of “Disease”. It was shown in Attila et al. that NPM1 affects the ribosome assembly through its relatively high affinity for HIV-1 Rev protein [</w:t>
      </w:r>
      <w:r w:rsidR="00DD2E6B">
        <w:rPr>
          <w:rFonts w:ascii="Times New Roman" w:hAnsi="Times New Roman" w:cs="Times New Roman"/>
          <w:sz w:val="24"/>
          <w:szCs w:val="24"/>
        </w:rPr>
        <w:t>52</w:t>
      </w:r>
      <w:r>
        <w:rPr>
          <w:rFonts w:ascii="Times New Roman" w:hAnsi="Times New Roman" w:cs="Times New Roman"/>
          <w:sz w:val="24"/>
          <w:szCs w:val="24"/>
        </w:rPr>
        <w:t xml:space="preserve">]. The high affinity property of NPM1 directs the nuclear import of HIV-1 Rev protein that contains sequence of nuclear localization signals (NLS). Such NLS sequence was used for </w:t>
      </w:r>
      <w:r w:rsidR="00221C72">
        <w:rPr>
          <w:rFonts w:ascii="Times New Roman" w:hAnsi="Times New Roman" w:cs="Times New Roman"/>
          <w:sz w:val="24"/>
          <w:szCs w:val="24"/>
        </w:rPr>
        <w:t>synthesizing the</w:t>
      </w:r>
      <w:r>
        <w:rPr>
          <w:rFonts w:ascii="Times New Roman" w:hAnsi="Times New Roman" w:cs="Times New Roman"/>
          <w:sz w:val="24"/>
          <w:szCs w:val="24"/>
        </w:rPr>
        <w:t xml:space="preserve"> Rev peptide that binds to NPM1 [</w:t>
      </w:r>
      <w:r w:rsidR="00DD2E6B">
        <w:rPr>
          <w:rFonts w:ascii="Times New Roman" w:hAnsi="Times New Roman" w:cs="Times New Roman"/>
          <w:sz w:val="24"/>
          <w:szCs w:val="24"/>
        </w:rPr>
        <w:t>53</w:t>
      </w:r>
      <w:proofErr w:type="gramStart"/>
      <w:r>
        <w:rPr>
          <w:rFonts w:ascii="Times New Roman" w:hAnsi="Times New Roman" w:cs="Times New Roman"/>
          <w:sz w:val="24"/>
          <w:szCs w:val="24"/>
        </w:rPr>
        <w:t>,</w:t>
      </w:r>
      <w:r w:rsidR="00DD2E6B">
        <w:rPr>
          <w:rFonts w:ascii="Times New Roman" w:hAnsi="Times New Roman" w:cs="Times New Roman"/>
          <w:sz w:val="24"/>
          <w:szCs w:val="24"/>
        </w:rPr>
        <w:t>54</w:t>
      </w:r>
      <w:proofErr w:type="gramEnd"/>
      <w:r>
        <w:rPr>
          <w:rFonts w:ascii="Times New Roman" w:hAnsi="Times New Roman" w:cs="Times New Roman"/>
          <w:sz w:val="24"/>
          <w:szCs w:val="24"/>
        </w:rPr>
        <w:t xml:space="preserve">]. The binding of Rev </w:t>
      </w:r>
      <w:proofErr w:type="gramStart"/>
      <w:r>
        <w:rPr>
          <w:rFonts w:ascii="Times New Roman" w:hAnsi="Times New Roman" w:cs="Times New Roman"/>
          <w:sz w:val="24"/>
          <w:szCs w:val="24"/>
        </w:rPr>
        <w:t>peptide</w:t>
      </w:r>
      <w:proofErr w:type="gramEnd"/>
      <w:r>
        <w:rPr>
          <w:rFonts w:ascii="Times New Roman" w:hAnsi="Times New Roman" w:cs="Times New Roman"/>
          <w:sz w:val="24"/>
          <w:szCs w:val="24"/>
        </w:rPr>
        <w:t xml:space="preserve"> with NPM1 inhibits the translocation of NPM1 to cytoplasm</w:t>
      </w:r>
      <w:r w:rsidR="00221C72">
        <w:rPr>
          <w:rFonts w:ascii="Times New Roman" w:hAnsi="Times New Roman" w:cs="Times New Roman"/>
          <w:sz w:val="24"/>
          <w:szCs w:val="24"/>
        </w:rPr>
        <w:t xml:space="preserve">. Thus, the Rev peptide </w:t>
      </w:r>
      <w:r w:rsidR="00CF3DF7">
        <w:rPr>
          <w:rFonts w:ascii="Times New Roman" w:hAnsi="Times New Roman" w:cs="Times New Roman"/>
          <w:sz w:val="24"/>
          <w:szCs w:val="24"/>
        </w:rPr>
        <w:t xml:space="preserve">is a potential </w:t>
      </w:r>
      <w:r w:rsidR="00E073D7">
        <w:rPr>
          <w:rFonts w:ascii="Times New Roman" w:hAnsi="Times New Roman" w:cs="Times New Roman"/>
          <w:sz w:val="24"/>
          <w:szCs w:val="24"/>
        </w:rPr>
        <w:t xml:space="preserve">CML </w:t>
      </w:r>
      <w:r w:rsidR="00CF3DF7">
        <w:rPr>
          <w:rFonts w:ascii="Times New Roman" w:hAnsi="Times New Roman" w:cs="Times New Roman"/>
          <w:sz w:val="24"/>
          <w:szCs w:val="24"/>
        </w:rPr>
        <w:t xml:space="preserve">treatment option that may </w:t>
      </w:r>
      <w:r>
        <w:rPr>
          <w:rFonts w:ascii="Times New Roman" w:hAnsi="Times New Roman" w:cs="Times New Roman"/>
          <w:sz w:val="24"/>
          <w:szCs w:val="24"/>
        </w:rPr>
        <w:t xml:space="preserve">retard the nuclear export of ribosomal subunits and the mRNA processing </w:t>
      </w:r>
      <w:r w:rsidR="001E581A">
        <w:rPr>
          <w:rFonts w:ascii="Times New Roman" w:hAnsi="Times New Roman" w:cs="Times New Roman"/>
          <w:sz w:val="24"/>
          <w:szCs w:val="24"/>
        </w:rPr>
        <w:t>mediated by NPM1</w:t>
      </w:r>
      <w:r>
        <w:rPr>
          <w:rFonts w:ascii="Times New Roman" w:hAnsi="Times New Roman" w:cs="Times New Roman"/>
          <w:sz w:val="24"/>
          <w:szCs w:val="24"/>
        </w:rPr>
        <w:t>.</w:t>
      </w:r>
      <w:r w:rsidR="001E581A">
        <w:rPr>
          <w:rFonts w:ascii="Times New Roman" w:hAnsi="Times New Roman" w:cs="Times New Roman"/>
          <w:sz w:val="24"/>
          <w:szCs w:val="24"/>
        </w:rPr>
        <w:t xml:space="preserve"> </w:t>
      </w:r>
      <w:r w:rsidR="00E073D7">
        <w:rPr>
          <w:rFonts w:ascii="Times New Roman" w:hAnsi="Times New Roman" w:cs="Times New Roman"/>
          <w:sz w:val="24"/>
          <w:szCs w:val="24"/>
        </w:rPr>
        <w:t>In all, t</w:t>
      </w:r>
      <w:r w:rsidR="001E581A">
        <w:rPr>
          <w:rFonts w:ascii="Times New Roman" w:hAnsi="Times New Roman" w:cs="Times New Roman"/>
          <w:sz w:val="24"/>
          <w:szCs w:val="24"/>
        </w:rPr>
        <w:t xml:space="preserve">his research </w:t>
      </w:r>
      <w:r w:rsidR="00082476">
        <w:rPr>
          <w:rFonts w:ascii="Times New Roman" w:hAnsi="Times New Roman" w:cs="Times New Roman"/>
          <w:sz w:val="24"/>
          <w:szCs w:val="24"/>
        </w:rPr>
        <w:t>demonstrated the implementation of</w:t>
      </w:r>
      <w:r w:rsidR="001E581A">
        <w:rPr>
          <w:rFonts w:ascii="Times New Roman" w:hAnsi="Times New Roman" w:cs="Times New Roman"/>
          <w:sz w:val="24"/>
          <w:szCs w:val="24"/>
        </w:rPr>
        <w:t xml:space="preserve"> </w:t>
      </w:r>
      <w:r w:rsidR="00082476">
        <w:rPr>
          <w:rFonts w:ascii="Times New Roman" w:hAnsi="Times New Roman" w:cs="Times New Roman"/>
          <w:sz w:val="24"/>
          <w:szCs w:val="24"/>
        </w:rPr>
        <w:t>a</w:t>
      </w:r>
      <w:r w:rsidR="001E581A">
        <w:rPr>
          <w:rFonts w:ascii="Times New Roman" w:hAnsi="Times New Roman" w:cs="Times New Roman"/>
          <w:sz w:val="24"/>
          <w:szCs w:val="24"/>
        </w:rPr>
        <w:t xml:space="preserve"> </w:t>
      </w:r>
      <w:r w:rsidR="00E073D7">
        <w:rPr>
          <w:rFonts w:ascii="Times New Roman" w:hAnsi="Times New Roman" w:cs="Times New Roman"/>
          <w:sz w:val="24"/>
          <w:szCs w:val="24"/>
        </w:rPr>
        <w:t xml:space="preserve">novel structural </w:t>
      </w:r>
      <w:r w:rsidR="001E581A">
        <w:rPr>
          <w:rFonts w:ascii="Times New Roman" w:hAnsi="Times New Roman" w:cs="Times New Roman"/>
          <w:sz w:val="24"/>
          <w:szCs w:val="24"/>
        </w:rPr>
        <w:t xml:space="preserve">co-expression </w:t>
      </w:r>
      <w:r w:rsidR="00082476">
        <w:rPr>
          <w:rFonts w:ascii="Times New Roman" w:hAnsi="Times New Roman" w:cs="Times New Roman"/>
          <w:sz w:val="24"/>
          <w:szCs w:val="24"/>
        </w:rPr>
        <w:lastRenderedPageBreak/>
        <w:t xml:space="preserve">network </w:t>
      </w:r>
      <w:r w:rsidR="001E581A">
        <w:rPr>
          <w:rFonts w:ascii="Times New Roman" w:hAnsi="Times New Roman" w:cs="Times New Roman"/>
          <w:sz w:val="24"/>
          <w:szCs w:val="24"/>
        </w:rPr>
        <w:t>analysis</w:t>
      </w:r>
      <w:r w:rsidR="00E073D7">
        <w:rPr>
          <w:rFonts w:ascii="Times New Roman" w:hAnsi="Times New Roman" w:cs="Times New Roman"/>
          <w:sz w:val="24"/>
          <w:szCs w:val="24"/>
        </w:rPr>
        <w:t xml:space="preserve"> and functional annotation</w:t>
      </w:r>
      <w:r w:rsidR="001E581A">
        <w:rPr>
          <w:rFonts w:ascii="Times New Roman" w:hAnsi="Times New Roman" w:cs="Times New Roman"/>
          <w:sz w:val="24"/>
          <w:szCs w:val="24"/>
        </w:rPr>
        <w:t xml:space="preserve"> </w:t>
      </w:r>
      <w:r w:rsidR="00082476">
        <w:rPr>
          <w:rFonts w:ascii="Times New Roman" w:hAnsi="Times New Roman" w:cs="Times New Roman"/>
          <w:sz w:val="24"/>
          <w:szCs w:val="24"/>
        </w:rPr>
        <w:t xml:space="preserve">platform in </w:t>
      </w:r>
      <w:r w:rsidR="00E073D7">
        <w:rPr>
          <w:rFonts w:ascii="Times New Roman" w:hAnsi="Times New Roman" w:cs="Times New Roman"/>
          <w:sz w:val="24"/>
          <w:szCs w:val="24"/>
        </w:rPr>
        <w:t>exploring</w:t>
      </w:r>
      <w:r w:rsidR="00082476">
        <w:rPr>
          <w:rFonts w:ascii="Times New Roman" w:hAnsi="Times New Roman" w:cs="Times New Roman"/>
          <w:sz w:val="24"/>
          <w:szCs w:val="24"/>
        </w:rPr>
        <w:t xml:space="preserve"> the mechanism of CML and </w:t>
      </w:r>
      <w:r w:rsidR="00E073D7">
        <w:rPr>
          <w:rFonts w:ascii="Times New Roman" w:hAnsi="Times New Roman" w:cs="Times New Roman"/>
          <w:sz w:val="24"/>
          <w:szCs w:val="24"/>
        </w:rPr>
        <w:t>its</w:t>
      </w:r>
      <w:r w:rsidR="00082476">
        <w:rPr>
          <w:rFonts w:ascii="Times New Roman" w:hAnsi="Times New Roman" w:cs="Times New Roman"/>
          <w:sz w:val="24"/>
          <w:szCs w:val="24"/>
        </w:rPr>
        <w:t xml:space="preserve"> potential NPM1-oriented treatment.</w:t>
      </w:r>
      <w:r w:rsidR="001E581A">
        <w:rPr>
          <w:rFonts w:ascii="Times New Roman" w:hAnsi="Times New Roman" w:cs="Times New Roman"/>
          <w:sz w:val="24"/>
          <w:szCs w:val="24"/>
        </w:rPr>
        <w:t xml:space="preserve"> </w:t>
      </w:r>
    </w:p>
    <w:p w:rsidR="001E581A" w:rsidRDefault="001E581A" w:rsidP="00BB67AA">
      <w:pPr>
        <w:rPr>
          <w:rFonts w:ascii="Times New Roman" w:hAnsi="Times New Roman" w:cs="Times New Roman"/>
          <w:sz w:val="24"/>
          <w:szCs w:val="24"/>
        </w:rPr>
      </w:pPr>
    </w:p>
    <w:p w:rsidR="00BB67AA" w:rsidRDefault="00BB67AA" w:rsidP="00BB67AA">
      <w:pPr>
        <w:rPr>
          <w:rFonts w:ascii="Times New Roman" w:hAnsi="Times New Roman" w:cs="Times New Roman"/>
          <w:sz w:val="24"/>
          <w:szCs w:val="24"/>
        </w:rPr>
      </w:pPr>
    </w:p>
    <w:p w:rsidR="00604A39" w:rsidRDefault="00604A39">
      <w:pPr>
        <w:widowControl/>
        <w:jc w:val="left"/>
        <w:rPr>
          <w:rFonts w:ascii="Times New Roman" w:hAnsi="Times New Roman" w:cs="Times New Roman"/>
          <w:sz w:val="24"/>
          <w:szCs w:val="24"/>
        </w:rPr>
      </w:pPr>
      <w:r>
        <w:rPr>
          <w:rFonts w:ascii="Times New Roman" w:hAnsi="Times New Roman" w:cs="Times New Roman"/>
          <w:sz w:val="24"/>
          <w:szCs w:val="24"/>
        </w:rPr>
        <w:br w:type="page"/>
      </w:r>
    </w:p>
    <w:p w:rsidR="004E49B0" w:rsidRPr="004E49B0" w:rsidRDefault="004E49B0" w:rsidP="004E49B0">
      <w:pPr>
        <w:rPr>
          <w:rFonts w:ascii="Times New Roman" w:hAnsi="Times New Roman" w:cs="Times New Roman"/>
          <w:sz w:val="24"/>
          <w:szCs w:val="24"/>
        </w:rPr>
      </w:pPr>
      <w:r w:rsidRPr="004E49B0">
        <w:rPr>
          <w:rFonts w:ascii="Times New Roman" w:hAnsi="Times New Roman" w:cs="Times New Roman"/>
          <w:sz w:val="24"/>
          <w:szCs w:val="24"/>
        </w:rPr>
        <w:lastRenderedPageBreak/>
        <w:t>References</w:t>
      </w:r>
    </w:p>
    <w:p w:rsidR="004E49B0" w:rsidRPr="004E49B0" w:rsidRDefault="004E49B0" w:rsidP="004E49B0">
      <w:pPr>
        <w:pStyle w:val="ListParagraph"/>
        <w:numPr>
          <w:ilvl w:val="0"/>
          <w:numId w:val="1"/>
        </w:numPr>
        <w:ind w:firstLineChars="0"/>
        <w:rPr>
          <w:rFonts w:ascii="Times New Roman" w:hAnsi="Times New Roman" w:cs="Times New Roman"/>
          <w:sz w:val="24"/>
          <w:szCs w:val="24"/>
        </w:rPr>
      </w:pPr>
      <w:proofErr w:type="spellStart"/>
      <w:r w:rsidRPr="004E49B0">
        <w:rPr>
          <w:rFonts w:ascii="Times New Roman" w:hAnsi="Times New Roman" w:cs="Times New Roman"/>
          <w:sz w:val="24"/>
          <w:szCs w:val="24"/>
        </w:rPr>
        <w:t>Ideker</w:t>
      </w:r>
      <w:proofErr w:type="spellEnd"/>
      <w:r w:rsidRPr="004E49B0">
        <w:rPr>
          <w:rFonts w:ascii="Times New Roman" w:hAnsi="Times New Roman" w:cs="Times New Roman"/>
          <w:sz w:val="24"/>
          <w:szCs w:val="24"/>
        </w:rPr>
        <w:t xml:space="preserve">, T. and </w:t>
      </w:r>
      <w:proofErr w:type="spellStart"/>
      <w:r w:rsidRPr="004E49B0">
        <w:rPr>
          <w:rFonts w:ascii="Times New Roman" w:hAnsi="Times New Roman" w:cs="Times New Roman"/>
          <w:sz w:val="24"/>
          <w:szCs w:val="24"/>
        </w:rPr>
        <w:t>Sharan</w:t>
      </w:r>
      <w:proofErr w:type="spellEnd"/>
      <w:r w:rsidRPr="004E49B0">
        <w:rPr>
          <w:rFonts w:ascii="Times New Roman" w:hAnsi="Times New Roman" w:cs="Times New Roman"/>
          <w:sz w:val="24"/>
          <w:szCs w:val="24"/>
        </w:rPr>
        <w:t>, R. (2008) Protein networks in disease. Genome Res. 18, 644</w:t>
      </w:r>
      <w:r w:rsidR="008C6970">
        <w:rPr>
          <w:rFonts w:ascii="Times New Roman" w:hAnsi="Times New Roman" w:cs="Times New Roman"/>
          <w:sz w:val="24"/>
          <w:szCs w:val="24"/>
        </w:rPr>
        <w:t>-</w:t>
      </w:r>
      <w:r w:rsidRPr="004E49B0">
        <w:rPr>
          <w:rFonts w:ascii="Times New Roman" w:hAnsi="Times New Roman" w:cs="Times New Roman"/>
          <w:sz w:val="24"/>
          <w:szCs w:val="24"/>
        </w:rPr>
        <w:t>652.</w:t>
      </w:r>
    </w:p>
    <w:p w:rsidR="004E49B0" w:rsidRDefault="004E49B0" w:rsidP="003F589B">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Stuart,</w:t>
      </w:r>
      <w:r w:rsidRPr="004E49B0">
        <w:rPr>
          <w:rFonts w:ascii="Times New Roman" w:hAnsi="Times New Roman" w:cs="Times New Roman" w:hint="eastAsia"/>
          <w:sz w:val="24"/>
          <w:szCs w:val="24"/>
        </w:rPr>
        <w:t xml:space="preserve"> </w:t>
      </w:r>
      <w:r w:rsidRPr="004E49B0">
        <w:rPr>
          <w:rFonts w:ascii="Times New Roman" w:hAnsi="Times New Roman" w:cs="Times New Roman"/>
          <w:sz w:val="24"/>
          <w:szCs w:val="24"/>
        </w:rPr>
        <w:t>J</w:t>
      </w:r>
      <w:r w:rsidRPr="004E49B0">
        <w:rPr>
          <w:rFonts w:ascii="Times New Roman" w:hAnsi="Times New Roman" w:cs="Times New Roman" w:hint="eastAsia"/>
          <w:sz w:val="24"/>
          <w:szCs w:val="24"/>
        </w:rPr>
        <w:t>.</w:t>
      </w:r>
      <w:r w:rsidRPr="004E49B0">
        <w:rPr>
          <w:rFonts w:ascii="Times New Roman" w:hAnsi="Times New Roman" w:cs="Times New Roman"/>
          <w:sz w:val="24"/>
          <w:szCs w:val="24"/>
        </w:rPr>
        <w:t>M.</w:t>
      </w:r>
      <w:r w:rsidRPr="004E49B0">
        <w:rPr>
          <w:rFonts w:ascii="Times New Roman" w:hAnsi="Times New Roman" w:cs="Times New Roman" w:hint="eastAsia"/>
          <w:sz w:val="24"/>
          <w:szCs w:val="24"/>
        </w:rPr>
        <w:t>,</w:t>
      </w:r>
      <w:r w:rsidRPr="004E49B0">
        <w:rPr>
          <w:rFonts w:ascii="Times New Roman" w:hAnsi="Times New Roman" w:cs="Times New Roman"/>
          <w:sz w:val="24"/>
          <w:szCs w:val="24"/>
        </w:rPr>
        <w:t xml:space="preserve"> Segal</w:t>
      </w:r>
      <w:r w:rsidRPr="004E49B0">
        <w:rPr>
          <w:rFonts w:ascii="Times New Roman" w:hAnsi="Times New Roman" w:cs="Times New Roman" w:hint="eastAsia"/>
          <w:sz w:val="24"/>
          <w:szCs w:val="24"/>
        </w:rPr>
        <w:t>, E.</w:t>
      </w:r>
      <w:r w:rsidRPr="004E49B0">
        <w:rPr>
          <w:rFonts w:ascii="Times New Roman" w:hAnsi="Times New Roman" w:cs="Times New Roman"/>
          <w:sz w:val="24"/>
          <w:szCs w:val="24"/>
        </w:rPr>
        <w:t xml:space="preserve">, </w:t>
      </w:r>
      <w:proofErr w:type="spellStart"/>
      <w:r w:rsidRPr="004E49B0">
        <w:rPr>
          <w:rFonts w:ascii="Times New Roman" w:hAnsi="Times New Roman" w:cs="Times New Roman"/>
          <w:sz w:val="24"/>
          <w:szCs w:val="24"/>
        </w:rPr>
        <w:t>Koller</w:t>
      </w:r>
      <w:proofErr w:type="spellEnd"/>
      <w:r w:rsidRPr="004E49B0">
        <w:rPr>
          <w:rFonts w:ascii="Times New Roman" w:hAnsi="Times New Roman" w:cs="Times New Roman" w:hint="eastAsia"/>
          <w:sz w:val="24"/>
          <w:szCs w:val="24"/>
        </w:rPr>
        <w:t>, D.</w:t>
      </w:r>
      <w:r w:rsidRPr="004E49B0">
        <w:rPr>
          <w:rFonts w:ascii="Times New Roman" w:hAnsi="Times New Roman" w:cs="Times New Roman"/>
          <w:sz w:val="24"/>
          <w:szCs w:val="24"/>
        </w:rPr>
        <w:t>, Kim</w:t>
      </w:r>
      <w:r w:rsidRPr="004E49B0">
        <w:rPr>
          <w:rFonts w:ascii="Times New Roman" w:hAnsi="Times New Roman" w:cs="Times New Roman" w:hint="eastAsia"/>
          <w:sz w:val="24"/>
          <w:szCs w:val="24"/>
        </w:rPr>
        <w:t xml:space="preserve">, S.K. (2003) </w:t>
      </w:r>
      <w:proofErr w:type="gramStart"/>
      <w:r w:rsidR="003F589B" w:rsidRPr="003F589B">
        <w:rPr>
          <w:rFonts w:ascii="Times New Roman" w:hAnsi="Times New Roman" w:cs="Times New Roman"/>
          <w:sz w:val="24"/>
          <w:szCs w:val="24"/>
        </w:rPr>
        <w:t>A</w:t>
      </w:r>
      <w:proofErr w:type="gramEnd"/>
      <w:r w:rsidR="003F589B" w:rsidRPr="003F589B">
        <w:rPr>
          <w:rFonts w:ascii="Times New Roman" w:hAnsi="Times New Roman" w:cs="Times New Roman"/>
          <w:sz w:val="24"/>
          <w:szCs w:val="24"/>
        </w:rPr>
        <w:t xml:space="preserve"> gene-</w:t>
      </w:r>
      <w:proofErr w:type="spellStart"/>
      <w:r w:rsidR="003F589B" w:rsidRPr="003F589B">
        <w:rPr>
          <w:rFonts w:ascii="Times New Roman" w:hAnsi="Times New Roman" w:cs="Times New Roman"/>
          <w:sz w:val="24"/>
          <w:szCs w:val="24"/>
        </w:rPr>
        <w:t>coexpression</w:t>
      </w:r>
      <w:proofErr w:type="spellEnd"/>
      <w:r w:rsidR="003F589B" w:rsidRPr="003F589B">
        <w:rPr>
          <w:rFonts w:ascii="Times New Roman" w:hAnsi="Times New Roman" w:cs="Times New Roman"/>
          <w:sz w:val="24"/>
          <w:szCs w:val="24"/>
        </w:rPr>
        <w:t xml:space="preserve"> network for global discovery of conserved genetic modules.</w:t>
      </w:r>
      <w:r w:rsidRPr="004E49B0">
        <w:rPr>
          <w:rFonts w:ascii="Times New Roman" w:hAnsi="Times New Roman" w:cs="Times New Roman" w:hint="eastAsia"/>
          <w:sz w:val="24"/>
          <w:szCs w:val="24"/>
        </w:rPr>
        <w:t xml:space="preserve"> </w:t>
      </w:r>
      <w:r w:rsidRPr="004E49B0">
        <w:rPr>
          <w:rFonts w:ascii="Times New Roman" w:hAnsi="Times New Roman" w:cs="Times New Roman"/>
          <w:sz w:val="24"/>
          <w:szCs w:val="24"/>
        </w:rPr>
        <w:t>Science 302, 249</w:t>
      </w:r>
      <w:r w:rsidRPr="004E49B0">
        <w:rPr>
          <w:rFonts w:ascii="Times New Roman" w:hAnsi="Times New Roman" w:cs="Times New Roman" w:hint="eastAsia"/>
          <w:sz w:val="24"/>
          <w:szCs w:val="24"/>
        </w:rPr>
        <w:t>-255.</w:t>
      </w:r>
      <w:r w:rsidRPr="004E49B0">
        <w:rPr>
          <w:rFonts w:ascii="Times New Roman" w:hAnsi="Times New Roman" w:cs="Times New Roman"/>
          <w:sz w:val="24"/>
          <w:szCs w:val="24"/>
        </w:rPr>
        <w:t xml:space="preserve"> </w:t>
      </w:r>
    </w:p>
    <w:p w:rsidR="004E49B0" w:rsidRDefault="004E49B0" w:rsidP="004E49B0">
      <w:pPr>
        <w:pStyle w:val="ListParagraph"/>
        <w:numPr>
          <w:ilvl w:val="0"/>
          <w:numId w:val="1"/>
        </w:numPr>
        <w:ind w:firstLineChars="0"/>
        <w:rPr>
          <w:rFonts w:ascii="Times New Roman" w:hAnsi="Times New Roman" w:cs="Times New Roman"/>
          <w:sz w:val="24"/>
          <w:szCs w:val="24"/>
        </w:rPr>
      </w:pPr>
      <w:proofErr w:type="spellStart"/>
      <w:r w:rsidRPr="004E49B0">
        <w:rPr>
          <w:rFonts w:ascii="Times New Roman" w:hAnsi="Times New Roman" w:cs="Times New Roman"/>
          <w:sz w:val="24"/>
          <w:szCs w:val="24"/>
        </w:rPr>
        <w:t>Elo</w:t>
      </w:r>
      <w:proofErr w:type="spellEnd"/>
      <w:r w:rsidRPr="004E49B0">
        <w:rPr>
          <w:rFonts w:ascii="Times New Roman" w:hAnsi="Times New Roman" w:cs="Times New Roman"/>
          <w:sz w:val="24"/>
          <w:szCs w:val="24"/>
        </w:rPr>
        <w:t xml:space="preserve">, L.L. et al. (2007) Systematic construction of gene </w:t>
      </w:r>
      <w:proofErr w:type="spellStart"/>
      <w:r w:rsidRPr="004E49B0">
        <w:rPr>
          <w:rFonts w:ascii="Times New Roman" w:hAnsi="Times New Roman" w:cs="Times New Roman"/>
          <w:sz w:val="24"/>
          <w:szCs w:val="24"/>
        </w:rPr>
        <w:t>coexpression</w:t>
      </w:r>
      <w:proofErr w:type="spellEnd"/>
      <w:r w:rsidRPr="004E49B0">
        <w:rPr>
          <w:rFonts w:ascii="Times New Roman" w:hAnsi="Times New Roman" w:cs="Times New Roman"/>
          <w:sz w:val="24"/>
          <w:szCs w:val="24"/>
        </w:rPr>
        <w:t xml:space="preserve"> networks with applications to human T helper cell differentiation process. Bioinformatics 23, 2096</w:t>
      </w:r>
      <w:r w:rsidR="008C6970">
        <w:rPr>
          <w:rFonts w:ascii="Times New Roman" w:hAnsi="Times New Roman" w:cs="Times New Roman"/>
          <w:sz w:val="24"/>
          <w:szCs w:val="24"/>
        </w:rPr>
        <w:t>-</w:t>
      </w:r>
      <w:r w:rsidRPr="004E49B0">
        <w:rPr>
          <w:rFonts w:ascii="Times New Roman" w:hAnsi="Times New Roman" w:cs="Times New Roman"/>
          <w:sz w:val="24"/>
          <w:szCs w:val="24"/>
        </w:rPr>
        <w:t>2103.</w:t>
      </w:r>
    </w:p>
    <w:p w:rsidR="004E49B0" w:rsidRDefault="004E49B0" w:rsidP="004E49B0">
      <w:pPr>
        <w:pStyle w:val="ListParagraph"/>
        <w:numPr>
          <w:ilvl w:val="0"/>
          <w:numId w:val="1"/>
        </w:numPr>
        <w:ind w:firstLineChars="0"/>
        <w:rPr>
          <w:rFonts w:ascii="Times New Roman" w:hAnsi="Times New Roman" w:cs="Times New Roman"/>
          <w:sz w:val="24"/>
          <w:szCs w:val="24"/>
        </w:rPr>
      </w:pPr>
      <w:proofErr w:type="spellStart"/>
      <w:r w:rsidRPr="004E49B0">
        <w:rPr>
          <w:rFonts w:ascii="Times New Roman" w:hAnsi="Times New Roman" w:cs="Times New Roman"/>
          <w:sz w:val="24"/>
          <w:szCs w:val="24"/>
        </w:rPr>
        <w:t>Ideker</w:t>
      </w:r>
      <w:proofErr w:type="spellEnd"/>
      <w:r w:rsidRPr="004E49B0">
        <w:rPr>
          <w:rFonts w:ascii="Times New Roman" w:hAnsi="Times New Roman" w:cs="Times New Roman"/>
          <w:sz w:val="24"/>
          <w:szCs w:val="24"/>
        </w:rPr>
        <w:t xml:space="preserve">, T. et al. (2002) Discovering regulatory and </w:t>
      </w:r>
      <w:proofErr w:type="spellStart"/>
      <w:r w:rsidRPr="004E49B0">
        <w:rPr>
          <w:rFonts w:ascii="Times New Roman" w:hAnsi="Times New Roman" w:cs="Times New Roman"/>
          <w:sz w:val="24"/>
          <w:szCs w:val="24"/>
        </w:rPr>
        <w:t>signalling</w:t>
      </w:r>
      <w:proofErr w:type="spellEnd"/>
      <w:r w:rsidRPr="004E49B0">
        <w:rPr>
          <w:rFonts w:ascii="Times New Roman" w:hAnsi="Times New Roman" w:cs="Times New Roman"/>
          <w:sz w:val="24"/>
          <w:szCs w:val="24"/>
        </w:rPr>
        <w:t xml:space="preserve"> circuits in molecular interaction networks. Bioinformatics 18 (Suppl. 1), S233-S240.</w:t>
      </w:r>
    </w:p>
    <w:p w:rsidR="004E49B0" w:rsidRDefault="004E49B0" w:rsidP="004E49B0">
      <w:pPr>
        <w:pStyle w:val="ListParagraph"/>
        <w:numPr>
          <w:ilvl w:val="0"/>
          <w:numId w:val="1"/>
        </w:numPr>
        <w:ind w:firstLineChars="0"/>
        <w:rPr>
          <w:rFonts w:ascii="Times New Roman" w:hAnsi="Times New Roman" w:cs="Times New Roman"/>
          <w:sz w:val="24"/>
          <w:szCs w:val="24"/>
        </w:rPr>
      </w:pPr>
      <w:r w:rsidRPr="004E49B0">
        <w:rPr>
          <w:rFonts w:ascii="Times New Roman" w:hAnsi="Times New Roman" w:cs="Times New Roman"/>
          <w:sz w:val="24"/>
          <w:szCs w:val="24"/>
        </w:rPr>
        <w:t xml:space="preserve">Fuller, T.F. et al. (2007) Weighted gene </w:t>
      </w:r>
      <w:proofErr w:type="spellStart"/>
      <w:r w:rsidRPr="004E49B0">
        <w:rPr>
          <w:rFonts w:ascii="Times New Roman" w:hAnsi="Times New Roman" w:cs="Times New Roman"/>
          <w:sz w:val="24"/>
          <w:szCs w:val="24"/>
        </w:rPr>
        <w:t>coexpression</w:t>
      </w:r>
      <w:proofErr w:type="spellEnd"/>
      <w:r w:rsidRPr="004E49B0">
        <w:rPr>
          <w:rFonts w:ascii="Times New Roman" w:hAnsi="Times New Roman" w:cs="Times New Roman"/>
          <w:sz w:val="24"/>
          <w:szCs w:val="24"/>
        </w:rPr>
        <w:t xml:space="preserve"> network analysis strategies applied to mouse weight. </w:t>
      </w:r>
      <w:proofErr w:type="spellStart"/>
      <w:r w:rsidRPr="004E49B0">
        <w:rPr>
          <w:rFonts w:ascii="Times New Roman" w:hAnsi="Times New Roman" w:cs="Times New Roman"/>
          <w:sz w:val="24"/>
          <w:szCs w:val="24"/>
        </w:rPr>
        <w:t>Mamm</w:t>
      </w:r>
      <w:proofErr w:type="spellEnd"/>
      <w:r w:rsidRPr="004E49B0">
        <w:rPr>
          <w:rFonts w:ascii="Times New Roman" w:hAnsi="Times New Roman" w:cs="Times New Roman"/>
          <w:sz w:val="24"/>
          <w:szCs w:val="24"/>
        </w:rPr>
        <w:t>. Genome 18, 463</w:t>
      </w:r>
      <w:r w:rsidR="008C6970" w:rsidRPr="004E49B0">
        <w:rPr>
          <w:rFonts w:ascii="Times New Roman" w:hAnsi="Times New Roman" w:cs="Times New Roman"/>
          <w:sz w:val="24"/>
          <w:szCs w:val="24"/>
        </w:rPr>
        <w:t>-</w:t>
      </w:r>
      <w:r w:rsidRPr="004E49B0">
        <w:rPr>
          <w:rFonts w:ascii="Times New Roman" w:hAnsi="Times New Roman" w:cs="Times New Roman"/>
          <w:sz w:val="24"/>
          <w:szCs w:val="24"/>
        </w:rPr>
        <w:t>472.</w:t>
      </w:r>
    </w:p>
    <w:p w:rsidR="008D1FCB" w:rsidRDefault="004E49B0" w:rsidP="004E49B0">
      <w:pPr>
        <w:pStyle w:val="ListParagraph"/>
        <w:numPr>
          <w:ilvl w:val="0"/>
          <w:numId w:val="1"/>
        </w:numPr>
        <w:ind w:firstLineChars="0"/>
        <w:rPr>
          <w:rFonts w:ascii="Times New Roman" w:hAnsi="Times New Roman" w:cs="Times New Roman"/>
          <w:sz w:val="24"/>
          <w:szCs w:val="24"/>
        </w:rPr>
      </w:pPr>
      <w:proofErr w:type="spellStart"/>
      <w:r w:rsidRPr="008D1FCB">
        <w:rPr>
          <w:rFonts w:ascii="Times New Roman" w:hAnsi="Times New Roman" w:cs="Times New Roman"/>
          <w:sz w:val="24"/>
          <w:szCs w:val="24"/>
        </w:rPr>
        <w:t>Kostka</w:t>
      </w:r>
      <w:proofErr w:type="spellEnd"/>
      <w:r w:rsidRPr="008D1FCB">
        <w:rPr>
          <w:rFonts w:ascii="Times New Roman" w:hAnsi="Times New Roman" w:cs="Times New Roman" w:hint="eastAsia"/>
          <w:sz w:val="24"/>
          <w:szCs w:val="24"/>
        </w:rPr>
        <w:t>, D.</w:t>
      </w:r>
      <w:r w:rsidRPr="008D1FCB">
        <w:rPr>
          <w:rFonts w:ascii="Times New Roman" w:hAnsi="Times New Roman" w:cs="Times New Roman"/>
          <w:sz w:val="24"/>
          <w:szCs w:val="24"/>
        </w:rPr>
        <w:t xml:space="preserve"> </w:t>
      </w:r>
      <w:r w:rsidRPr="008D1FCB">
        <w:rPr>
          <w:rFonts w:ascii="Times New Roman" w:hAnsi="Times New Roman" w:cs="Times New Roman" w:hint="eastAsia"/>
          <w:sz w:val="24"/>
          <w:szCs w:val="24"/>
        </w:rPr>
        <w:t xml:space="preserve">and </w:t>
      </w:r>
      <w:proofErr w:type="spellStart"/>
      <w:r w:rsidRPr="008D1FCB">
        <w:rPr>
          <w:rFonts w:ascii="Times New Roman" w:hAnsi="Times New Roman" w:cs="Times New Roman"/>
          <w:sz w:val="24"/>
          <w:szCs w:val="24"/>
        </w:rPr>
        <w:t>Spang</w:t>
      </w:r>
      <w:proofErr w:type="spellEnd"/>
      <w:r w:rsidRPr="008D1FCB">
        <w:rPr>
          <w:rFonts w:ascii="Times New Roman" w:hAnsi="Times New Roman" w:cs="Times New Roman" w:hint="eastAsia"/>
          <w:sz w:val="24"/>
          <w:szCs w:val="24"/>
        </w:rPr>
        <w:t>, R. (</w:t>
      </w:r>
      <w:r w:rsidR="008D1FCB" w:rsidRPr="008D1FCB">
        <w:rPr>
          <w:rFonts w:ascii="Times New Roman" w:hAnsi="Times New Roman" w:cs="Times New Roman" w:hint="eastAsia"/>
          <w:sz w:val="24"/>
          <w:szCs w:val="24"/>
        </w:rPr>
        <w:t xml:space="preserve">2004) </w:t>
      </w:r>
      <w:r w:rsidRPr="008D1FCB">
        <w:rPr>
          <w:rFonts w:ascii="Times New Roman" w:hAnsi="Times New Roman" w:cs="Times New Roman"/>
          <w:sz w:val="24"/>
          <w:szCs w:val="24"/>
        </w:rPr>
        <w:t>Finding disease specific alterations in the co-expression of genes</w:t>
      </w:r>
      <w:r w:rsidR="008D1FCB" w:rsidRPr="008D1FCB">
        <w:rPr>
          <w:rFonts w:ascii="Times New Roman" w:hAnsi="Times New Roman" w:cs="Times New Roman" w:hint="eastAsia"/>
          <w:sz w:val="24"/>
          <w:szCs w:val="24"/>
        </w:rPr>
        <w:t xml:space="preserve">. </w:t>
      </w:r>
      <w:r w:rsidRPr="008D1FCB">
        <w:rPr>
          <w:rFonts w:ascii="Times New Roman" w:hAnsi="Times New Roman" w:cs="Times New Roman"/>
          <w:sz w:val="24"/>
          <w:szCs w:val="24"/>
        </w:rPr>
        <w:t>Bioinformatics 20 Suppl. 1</w:t>
      </w:r>
      <w:r w:rsidR="008D1FCB" w:rsidRPr="008D1FCB">
        <w:rPr>
          <w:rFonts w:ascii="Times New Roman" w:hAnsi="Times New Roman" w:cs="Times New Roman"/>
          <w:sz w:val="24"/>
          <w:szCs w:val="24"/>
        </w:rPr>
        <w:t xml:space="preserve">, </w:t>
      </w:r>
      <w:r w:rsidRPr="008D1FCB">
        <w:rPr>
          <w:rFonts w:ascii="Times New Roman" w:hAnsi="Times New Roman" w:cs="Times New Roman"/>
          <w:sz w:val="24"/>
          <w:szCs w:val="24"/>
        </w:rPr>
        <w:t>i194</w:t>
      </w:r>
      <w:r w:rsidR="008C6970" w:rsidRPr="004E49B0">
        <w:rPr>
          <w:rFonts w:ascii="Times New Roman" w:hAnsi="Times New Roman" w:cs="Times New Roman"/>
          <w:sz w:val="24"/>
          <w:szCs w:val="24"/>
        </w:rPr>
        <w:t>-</w:t>
      </w:r>
      <w:r w:rsidRPr="008D1FCB">
        <w:rPr>
          <w:rFonts w:ascii="Times New Roman" w:hAnsi="Times New Roman" w:cs="Times New Roman"/>
          <w:sz w:val="24"/>
          <w:szCs w:val="24"/>
        </w:rPr>
        <w:t>i199</w:t>
      </w:r>
      <w:r w:rsidR="008D1FCB" w:rsidRPr="008D1FCB">
        <w:rPr>
          <w:rFonts w:ascii="Times New Roman" w:hAnsi="Times New Roman" w:cs="Times New Roman" w:hint="eastAsia"/>
          <w:sz w:val="24"/>
          <w:szCs w:val="24"/>
        </w:rPr>
        <w:t>.</w:t>
      </w:r>
    </w:p>
    <w:p w:rsidR="008D1FCB" w:rsidRPr="00986AD8" w:rsidRDefault="008D1FCB" w:rsidP="00986AD8">
      <w:pPr>
        <w:pStyle w:val="ListParagraph"/>
        <w:numPr>
          <w:ilvl w:val="0"/>
          <w:numId w:val="1"/>
        </w:numPr>
        <w:ind w:firstLineChars="0"/>
        <w:rPr>
          <w:rFonts w:ascii="Times New Roman" w:hAnsi="Times New Roman" w:cs="Times New Roman"/>
          <w:sz w:val="24"/>
          <w:szCs w:val="24"/>
        </w:rPr>
      </w:pPr>
      <w:r w:rsidRPr="00986AD8">
        <w:rPr>
          <w:rFonts w:ascii="Times New Roman" w:hAnsi="Times New Roman" w:cs="Times New Roman"/>
          <w:sz w:val="24"/>
          <w:szCs w:val="24"/>
        </w:rPr>
        <w:t>Mo</w:t>
      </w:r>
      <w:r w:rsidRPr="00986AD8">
        <w:rPr>
          <w:rFonts w:ascii="Times New Roman" w:hAnsi="Times New Roman" w:cs="Times New Roman" w:hint="eastAsia"/>
          <w:sz w:val="24"/>
          <w:szCs w:val="24"/>
        </w:rPr>
        <w:t>, W.J.</w:t>
      </w:r>
      <w:r w:rsidRPr="00986AD8">
        <w:rPr>
          <w:rFonts w:ascii="Times New Roman" w:hAnsi="Times New Roman" w:cs="Times New Roman"/>
          <w:sz w:val="24"/>
          <w:szCs w:val="24"/>
        </w:rPr>
        <w:t>, Fu</w:t>
      </w:r>
      <w:r w:rsidRPr="00986AD8">
        <w:rPr>
          <w:rFonts w:ascii="Times New Roman" w:hAnsi="Times New Roman" w:cs="Times New Roman" w:hint="eastAsia"/>
          <w:sz w:val="24"/>
          <w:szCs w:val="24"/>
        </w:rPr>
        <w:t xml:space="preserve"> X.P.</w:t>
      </w:r>
      <w:r w:rsidRPr="00986AD8">
        <w:rPr>
          <w:rFonts w:ascii="Times New Roman" w:hAnsi="Times New Roman" w:cs="Times New Roman"/>
          <w:sz w:val="24"/>
          <w:szCs w:val="24"/>
        </w:rPr>
        <w:t>, Han</w:t>
      </w:r>
      <w:r w:rsidRPr="00986AD8">
        <w:rPr>
          <w:rFonts w:ascii="Times New Roman" w:hAnsi="Times New Roman" w:cs="Times New Roman" w:hint="eastAsia"/>
          <w:sz w:val="24"/>
          <w:szCs w:val="24"/>
        </w:rPr>
        <w:t xml:space="preserve">, X.T. </w:t>
      </w:r>
      <w:r w:rsidRPr="00986AD8">
        <w:rPr>
          <w:rFonts w:ascii="Times New Roman" w:hAnsi="Times New Roman" w:cs="Times New Roman"/>
          <w:sz w:val="24"/>
          <w:szCs w:val="24"/>
        </w:rPr>
        <w:t>, Yang</w:t>
      </w:r>
      <w:r w:rsidRPr="00986AD8">
        <w:rPr>
          <w:rFonts w:ascii="Times New Roman" w:hAnsi="Times New Roman" w:cs="Times New Roman" w:hint="eastAsia"/>
          <w:sz w:val="24"/>
          <w:szCs w:val="24"/>
        </w:rPr>
        <w:t>, G.Y.</w:t>
      </w:r>
      <w:r w:rsidRPr="00986AD8">
        <w:rPr>
          <w:rFonts w:ascii="Times New Roman" w:hAnsi="Times New Roman" w:cs="Times New Roman"/>
          <w:sz w:val="24"/>
          <w:szCs w:val="24"/>
        </w:rPr>
        <w:t>, Zhang</w:t>
      </w:r>
      <w:r w:rsidRPr="00986AD8">
        <w:rPr>
          <w:rFonts w:ascii="Times New Roman" w:hAnsi="Times New Roman" w:cs="Times New Roman" w:hint="eastAsia"/>
          <w:sz w:val="24"/>
          <w:szCs w:val="24"/>
        </w:rPr>
        <w:t>, J.G.</w:t>
      </w:r>
      <w:r w:rsidRPr="00986AD8">
        <w:rPr>
          <w:rFonts w:ascii="Times New Roman" w:hAnsi="Times New Roman" w:cs="Times New Roman"/>
          <w:sz w:val="24"/>
          <w:szCs w:val="24"/>
        </w:rPr>
        <w:t xml:space="preserve">, </w:t>
      </w:r>
      <w:proofErr w:type="spellStart"/>
      <w:r w:rsidRPr="00986AD8">
        <w:rPr>
          <w:rFonts w:ascii="Times New Roman" w:hAnsi="Times New Roman" w:cs="Times New Roman"/>
          <w:sz w:val="24"/>
          <w:szCs w:val="24"/>
        </w:rPr>
        <w:t>Guo</w:t>
      </w:r>
      <w:proofErr w:type="spellEnd"/>
      <w:r w:rsidRPr="00986AD8">
        <w:rPr>
          <w:rFonts w:ascii="Times New Roman" w:hAnsi="Times New Roman" w:cs="Times New Roman" w:hint="eastAsia"/>
          <w:sz w:val="24"/>
          <w:szCs w:val="24"/>
        </w:rPr>
        <w:t>, F.H.</w:t>
      </w:r>
      <w:r w:rsidRPr="00986AD8">
        <w:rPr>
          <w:rFonts w:ascii="Times New Roman" w:hAnsi="Times New Roman" w:cs="Times New Roman"/>
          <w:sz w:val="24"/>
          <w:szCs w:val="24"/>
        </w:rPr>
        <w:t>, Huang</w:t>
      </w:r>
      <w:r w:rsidRPr="00986AD8">
        <w:rPr>
          <w:rFonts w:ascii="Times New Roman" w:hAnsi="Times New Roman" w:cs="Times New Roman" w:hint="eastAsia"/>
          <w:sz w:val="24"/>
          <w:szCs w:val="24"/>
        </w:rPr>
        <w:t>, Y.</w:t>
      </w:r>
      <w:r w:rsidRPr="00986AD8">
        <w:rPr>
          <w:rFonts w:ascii="Times New Roman" w:hAnsi="Times New Roman" w:cs="Times New Roman"/>
          <w:sz w:val="24"/>
          <w:szCs w:val="24"/>
        </w:rPr>
        <w:t>, Mao</w:t>
      </w:r>
      <w:r w:rsidRPr="00986AD8">
        <w:rPr>
          <w:rFonts w:ascii="Times New Roman" w:hAnsi="Times New Roman" w:cs="Times New Roman" w:hint="eastAsia"/>
          <w:sz w:val="24"/>
          <w:szCs w:val="24"/>
        </w:rPr>
        <w:t>, Y.M.</w:t>
      </w:r>
      <w:r w:rsidRPr="00986AD8">
        <w:rPr>
          <w:rFonts w:ascii="Times New Roman" w:hAnsi="Times New Roman" w:cs="Times New Roman"/>
          <w:sz w:val="24"/>
          <w:szCs w:val="24"/>
        </w:rPr>
        <w:t>, Li</w:t>
      </w:r>
      <w:r w:rsidRPr="00986AD8">
        <w:rPr>
          <w:rFonts w:ascii="Times New Roman" w:hAnsi="Times New Roman" w:cs="Times New Roman" w:hint="eastAsia"/>
          <w:sz w:val="24"/>
          <w:szCs w:val="24"/>
        </w:rPr>
        <w:t>, Y.</w:t>
      </w:r>
      <w:r w:rsidRPr="00986AD8">
        <w:rPr>
          <w:rFonts w:ascii="Times New Roman" w:hAnsi="Times New Roman" w:cs="Times New Roman"/>
          <w:sz w:val="24"/>
          <w:szCs w:val="24"/>
        </w:rPr>
        <w:t xml:space="preserve"> and </w:t>
      </w:r>
      <w:proofErr w:type="spellStart"/>
      <w:r w:rsidRPr="00986AD8">
        <w:rPr>
          <w:rFonts w:ascii="Times New Roman" w:hAnsi="Times New Roman" w:cs="Times New Roman"/>
          <w:sz w:val="24"/>
          <w:szCs w:val="24"/>
        </w:rPr>
        <w:t>Xie</w:t>
      </w:r>
      <w:proofErr w:type="spellEnd"/>
      <w:r w:rsidRPr="00986AD8">
        <w:rPr>
          <w:rFonts w:ascii="Times New Roman" w:hAnsi="Times New Roman" w:cs="Times New Roman" w:hint="eastAsia"/>
          <w:sz w:val="24"/>
          <w:szCs w:val="24"/>
        </w:rPr>
        <w:t xml:space="preserve">, Y. (2009) </w:t>
      </w:r>
      <w:r w:rsidRPr="00986AD8">
        <w:rPr>
          <w:rFonts w:ascii="Times New Roman" w:hAnsi="Times New Roman" w:cs="Times New Roman"/>
          <w:sz w:val="24"/>
          <w:szCs w:val="24"/>
        </w:rPr>
        <w:t>A stochastic model for identifying differential gene pair</w:t>
      </w:r>
      <w:r w:rsidRPr="00986AD8">
        <w:rPr>
          <w:rFonts w:ascii="Times New Roman" w:hAnsi="Times New Roman" w:cs="Times New Roman" w:hint="eastAsia"/>
          <w:sz w:val="24"/>
          <w:szCs w:val="24"/>
        </w:rPr>
        <w:t xml:space="preserve"> </w:t>
      </w:r>
      <w:r w:rsidRPr="00986AD8">
        <w:rPr>
          <w:rFonts w:ascii="Times New Roman" w:hAnsi="Times New Roman" w:cs="Times New Roman"/>
          <w:sz w:val="24"/>
          <w:szCs w:val="24"/>
        </w:rPr>
        <w:t>co-expression patterns in prostate cancer progression</w:t>
      </w:r>
      <w:r w:rsidRPr="00986AD8">
        <w:rPr>
          <w:rFonts w:ascii="Times New Roman" w:hAnsi="Times New Roman" w:cs="Times New Roman" w:hint="eastAsia"/>
          <w:sz w:val="24"/>
          <w:szCs w:val="24"/>
        </w:rPr>
        <w:t xml:space="preserve">. </w:t>
      </w:r>
      <w:r w:rsidRPr="00986AD8">
        <w:rPr>
          <w:rFonts w:ascii="Times New Roman" w:hAnsi="Times New Roman" w:cs="Times New Roman"/>
          <w:sz w:val="24"/>
          <w:szCs w:val="24"/>
        </w:rPr>
        <w:t>BMC Genomics 2009, 10:340</w:t>
      </w:r>
      <w:r w:rsidR="00986AD8">
        <w:rPr>
          <w:rFonts w:ascii="Times New Roman" w:hAnsi="Times New Roman" w:cs="Times New Roman" w:hint="eastAsia"/>
          <w:sz w:val="24"/>
          <w:szCs w:val="24"/>
        </w:rPr>
        <w:t>.</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 xml:space="preserve">Horvath, S. and Dong, J. (2008) Geometric interpretation of gene </w:t>
      </w:r>
      <w:proofErr w:type="spellStart"/>
      <w:r w:rsidRPr="004344D4">
        <w:rPr>
          <w:rFonts w:ascii="Times New Roman" w:hAnsi="Times New Roman" w:cs="Times New Roman"/>
          <w:sz w:val="24"/>
          <w:szCs w:val="24"/>
        </w:rPr>
        <w:t>coexpression</w:t>
      </w:r>
      <w:proofErr w:type="spellEnd"/>
      <w:r w:rsidRPr="004344D4">
        <w:rPr>
          <w:rFonts w:ascii="Times New Roman" w:hAnsi="Times New Roman" w:cs="Times New Roman"/>
          <w:sz w:val="24"/>
          <w:szCs w:val="24"/>
        </w:rPr>
        <w:t xml:space="preserve"> network analysis. </w:t>
      </w:r>
      <w:proofErr w:type="spellStart"/>
      <w:r w:rsidRPr="004344D4">
        <w:rPr>
          <w:rFonts w:ascii="Times New Roman" w:hAnsi="Times New Roman" w:cs="Times New Roman"/>
          <w:sz w:val="24"/>
          <w:szCs w:val="24"/>
        </w:rPr>
        <w:t>PLoS</w:t>
      </w:r>
      <w:proofErr w:type="spellEnd"/>
      <w:r w:rsidRPr="004344D4">
        <w:rPr>
          <w:rFonts w:ascii="Times New Roman" w:hAnsi="Times New Roman" w:cs="Times New Roman"/>
          <w:sz w:val="24"/>
          <w:szCs w:val="24"/>
        </w:rPr>
        <w:t xml:space="preserve"> </w:t>
      </w:r>
      <w:proofErr w:type="spellStart"/>
      <w:r w:rsidRPr="004344D4">
        <w:rPr>
          <w:rFonts w:ascii="Times New Roman" w:hAnsi="Times New Roman" w:cs="Times New Roman"/>
          <w:sz w:val="24"/>
          <w:szCs w:val="24"/>
        </w:rPr>
        <w:t>Comput</w:t>
      </w:r>
      <w:proofErr w:type="spellEnd"/>
      <w:r w:rsidRPr="004344D4">
        <w:rPr>
          <w:rFonts w:ascii="Times New Roman" w:hAnsi="Times New Roman" w:cs="Times New Roman"/>
          <w:sz w:val="24"/>
          <w:szCs w:val="24"/>
        </w:rPr>
        <w:t>. Biol. 4, e1000117.</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 xml:space="preserve">Lee, H.K. et al. (2004) </w:t>
      </w:r>
      <w:proofErr w:type="spellStart"/>
      <w:r w:rsidRPr="004344D4">
        <w:rPr>
          <w:rFonts w:ascii="Times New Roman" w:hAnsi="Times New Roman" w:cs="Times New Roman"/>
          <w:sz w:val="24"/>
          <w:szCs w:val="24"/>
        </w:rPr>
        <w:t>Coexpression</w:t>
      </w:r>
      <w:proofErr w:type="spellEnd"/>
      <w:r w:rsidRPr="004344D4">
        <w:rPr>
          <w:rFonts w:ascii="Times New Roman" w:hAnsi="Times New Roman" w:cs="Times New Roman"/>
          <w:sz w:val="24"/>
          <w:szCs w:val="24"/>
        </w:rPr>
        <w:t xml:space="preserve"> analysis of human genes across many microarray data sets. Genome Res. 14, 1085</w:t>
      </w:r>
      <w:r w:rsidR="008C6970">
        <w:rPr>
          <w:rFonts w:ascii="Times New Roman" w:hAnsi="Times New Roman" w:cs="Times New Roman"/>
          <w:sz w:val="24"/>
          <w:szCs w:val="24"/>
        </w:rPr>
        <w:t>-</w:t>
      </w:r>
      <w:r w:rsidRPr="004344D4">
        <w:rPr>
          <w:rFonts w:ascii="Times New Roman" w:hAnsi="Times New Roman" w:cs="Times New Roman"/>
          <w:sz w:val="24"/>
          <w:szCs w:val="24"/>
        </w:rPr>
        <w:t>1094.</w:t>
      </w:r>
    </w:p>
    <w:p w:rsidR="004344D4" w:rsidRDefault="004E49B0" w:rsidP="004E49B0">
      <w:pPr>
        <w:pStyle w:val="ListParagraph"/>
        <w:numPr>
          <w:ilvl w:val="0"/>
          <w:numId w:val="1"/>
        </w:numPr>
        <w:ind w:firstLineChars="0"/>
        <w:rPr>
          <w:rFonts w:ascii="Times New Roman" w:hAnsi="Times New Roman" w:cs="Times New Roman"/>
          <w:sz w:val="24"/>
          <w:szCs w:val="24"/>
        </w:rPr>
      </w:pPr>
      <w:proofErr w:type="spellStart"/>
      <w:r w:rsidRPr="004344D4">
        <w:rPr>
          <w:rFonts w:ascii="Times New Roman" w:hAnsi="Times New Roman" w:cs="Times New Roman"/>
          <w:sz w:val="24"/>
          <w:szCs w:val="24"/>
        </w:rPr>
        <w:t>Benjamini</w:t>
      </w:r>
      <w:proofErr w:type="spellEnd"/>
      <w:r w:rsidRPr="004344D4">
        <w:rPr>
          <w:rFonts w:ascii="Times New Roman" w:hAnsi="Times New Roman" w:cs="Times New Roman"/>
          <w:sz w:val="24"/>
          <w:szCs w:val="24"/>
        </w:rPr>
        <w:t xml:space="preserve">, Y. and Hochberg, Y. (1995) </w:t>
      </w:r>
      <w:proofErr w:type="gramStart"/>
      <w:r w:rsidRPr="004344D4">
        <w:rPr>
          <w:rFonts w:ascii="Times New Roman" w:hAnsi="Times New Roman" w:cs="Times New Roman"/>
          <w:sz w:val="24"/>
          <w:szCs w:val="24"/>
        </w:rPr>
        <w:t>Controlling</w:t>
      </w:r>
      <w:proofErr w:type="gramEnd"/>
      <w:r w:rsidRPr="004344D4">
        <w:rPr>
          <w:rFonts w:ascii="Times New Roman" w:hAnsi="Times New Roman" w:cs="Times New Roman"/>
          <w:sz w:val="24"/>
          <w:szCs w:val="24"/>
        </w:rPr>
        <w:t xml:space="preserve"> the false discovery rate – a practical and powerful approach to multiple testing. J. Roy. Stat. Soc. B 57, 289</w:t>
      </w:r>
      <w:r w:rsidR="008C6970">
        <w:rPr>
          <w:rFonts w:ascii="Times New Roman" w:hAnsi="Times New Roman" w:cs="Times New Roman"/>
          <w:sz w:val="24"/>
          <w:szCs w:val="24"/>
        </w:rPr>
        <w:t>-</w:t>
      </w:r>
      <w:r w:rsidRPr="004344D4">
        <w:rPr>
          <w:rFonts w:ascii="Times New Roman" w:hAnsi="Times New Roman" w:cs="Times New Roman"/>
          <w:sz w:val="24"/>
          <w:szCs w:val="24"/>
        </w:rPr>
        <w:t>300.</w:t>
      </w:r>
    </w:p>
    <w:p w:rsidR="004344D4" w:rsidRDefault="004E49B0" w:rsidP="004E49B0">
      <w:pPr>
        <w:pStyle w:val="ListParagraph"/>
        <w:numPr>
          <w:ilvl w:val="0"/>
          <w:numId w:val="1"/>
        </w:numPr>
        <w:ind w:firstLineChars="0"/>
        <w:rPr>
          <w:rFonts w:ascii="Times New Roman" w:hAnsi="Times New Roman" w:cs="Times New Roman"/>
          <w:sz w:val="24"/>
          <w:szCs w:val="24"/>
        </w:rPr>
      </w:pPr>
      <w:proofErr w:type="spellStart"/>
      <w:r w:rsidRPr="004344D4">
        <w:rPr>
          <w:rFonts w:ascii="Times New Roman" w:hAnsi="Times New Roman" w:cs="Times New Roman"/>
          <w:sz w:val="24"/>
          <w:szCs w:val="24"/>
        </w:rPr>
        <w:t>Storey</w:t>
      </w:r>
      <w:proofErr w:type="spellEnd"/>
      <w:r w:rsidRPr="004344D4">
        <w:rPr>
          <w:rFonts w:ascii="Times New Roman" w:hAnsi="Times New Roman" w:cs="Times New Roman"/>
          <w:sz w:val="24"/>
          <w:szCs w:val="24"/>
        </w:rPr>
        <w:t xml:space="preserve">, J.D. and </w:t>
      </w:r>
      <w:proofErr w:type="spellStart"/>
      <w:r w:rsidRPr="004344D4">
        <w:rPr>
          <w:rFonts w:ascii="Times New Roman" w:hAnsi="Times New Roman" w:cs="Times New Roman"/>
          <w:sz w:val="24"/>
          <w:szCs w:val="24"/>
        </w:rPr>
        <w:t>Tibshirani</w:t>
      </w:r>
      <w:proofErr w:type="spellEnd"/>
      <w:r w:rsidRPr="004344D4">
        <w:rPr>
          <w:rFonts w:ascii="Times New Roman" w:hAnsi="Times New Roman" w:cs="Times New Roman"/>
          <w:sz w:val="24"/>
          <w:szCs w:val="24"/>
        </w:rPr>
        <w:t xml:space="preserve">, R. (2003) Statistical significance for </w:t>
      </w:r>
      <w:proofErr w:type="spellStart"/>
      <w:r w:rsidRPr="004344D4">
        <w:rPr>
          <w:rFonts w:ascii="Times New Roman" w:hAnsi="Times New Roman" w:cs="Times New Roman"/>
          <w:sz w:val="24"/>
          <w:szCs w:val="24"/>
        </w:rPr>
        <w:t>genomewide</w:t>
      </w:r>
      <w:proofErr w:type="spellEnd"/>
      <w:r w:rsidRPr="004344D4">
        <w:rPr>
          <w:rFonts w:ascii="Times New Roman" w:hAnsi="Times New Roman" w:cs="Times New Roman"/>
          <w:sz w:val="24"/>
          <w:szCs w:val="24"/>
        </w:rPr>
        <w:t xml:space="preserve"> studies. Proc. Natl. Acad. Sci. U. S. A. 100, 9440</w:t>
      </w:r>
      <w:r w:rsidR="008C6970">
        <w:rPr>
          <w:rFonts w:ascii="Times New Roman" w:hAnsi="Times New Roman" w:cs="Times New Roman"/>
          <w:sz w:val="24"/>
          <w:szCs w:val="24"/>
        </w:rPr>
        <w:t>-</w:t>
      </w:r>
      <w:r w:rsidRPr="004344D4">
        <w:rPr>
          <w:rFonts w:ascii="Times New Roman" w:hAnsi="Times New Roman" w:cs="Times New Roman"/>
          <w:sz w:val="24"/>
          <w:szCs w:val="24"/>
        </w:rPr>
        <w:t>9445.</w:t>
      </w:r>
    </w:p>
    <w:p w:rsidR="004344D4" w:rsidRDefault="004E49B0" w:rsidP="004E49B0">
      <w:pPr>
        <w:pStyle w:val="ListParagraph"/>
        <w:numPr>
          <w:ilvl w:val="0"/>
          <w:numId w:val="1"/>
        </w:numPr>
        <w:ind w:firstLineChars="0"/>
        <w:rPr>
          <w:rFonts w:ascii="Times New Roman" w:hAnsi="Times New Roman" w:cs="Times New Roman"/>
          <w:sz w:val="24"/>
          <w:szCs w:val="24"/>
        </w:rPr>
      </w:pPr>
      <w:r w:rsidRPr="004344D4">
        <w:rPr>
          <w:rFonts w:ascii="Times New Roman" w:hAnsi="Times New Roman" w:cs="Times New Roman"/>
          <w:sz w:val="24"/>
          <w:szCs w:val="24"/>
        </w:rPr>
        <w:t xml:space="preserve">Choi, Y. and </w:t>
      </w:r>
      <w:proofErr w:type="spellStart"/>
      <w:r w:rsidRPr="004344D4">
        <w:rPr>
          <w:rFonts w:ascii="Times New Roman" w:hAnsi="Times New Roman" w:cs="Times New Roman"/>
          <w:sz w:val="24"/>
          <w:szCs w:val="24"/>
        </w:rPr>
        <w:t>Kendziorski</w:t>
      </w:r>
      <w:proofErr w:type="spellEnd"/>
      <w:r w:rsidRPr="004344D4">
        <w:rPr>
          <w:rFonts w:ascii="Times New Roman" w:hAnsi="Times New Roman" w:cs="Times New Roman"/>
          <w:sz w:val="24"/>
          <w:szCs w:val="24"/>
        </w:rPr>
        <w:t xml:space="preserve">, C. (2009) Statistical methods for gene set </w:t>
      </w:r>
      <w:proofErr w:type="spellStart"/>
      <w:r w:rsidRPr="004344D4">
        <w:rPr>
          <w:rFonts w:ascii="Times New Roman" w:hAnsi="Times New Roman" w:cs="Times New Roman"/>
          <w:sz w:val="24"/>
          <w:szCs w:val="24"/>
        </w:rPr>
        <w:t>coexpression</w:t>
      </w:r>
      <w:proofErr w:type="spellEnd"/>
      <w:r w:rsidRPr="004344D4">
        <w:rPr>
          <w:rFonts w:ascii="Times New Roman" w:hAnsi="Times New Roman" w:cs="Times New Roman"/>
          <w:sz w:val="24"/>
          <w:szCs w:val="24"/>
        </w:rPr>
        <w:t xml:space="preserve"> analysis. Bioinformatics 25, 2780</w:t>
      </w:r>
      <w:r w:rsidR="008C6970">
        <w:rPr>
          <w:rFonts w:ascii="Times New Roman" w:hAnsi="Times New Roman" w:cs="Times New Roman"/>
          <w:sz w:val="24"/>
          <w:szCs w:val="24"/>
        </w:rPr>
        <w:t>-</w:t>
      </w:r>
      <w:r w:rsidRPr="004344D4">
        <w:rPr>
          <w:rFonts w:ascii="Times New Roman" w:hAnsi="Times New Roman" w:cs="Times New Roman"/>
          <w:sz w:val="24"/>
          <w:szCs w:val="24"/>
        </w:rPr>
        <w:t>2786.</w:t>
      </w:r>
    </w:p>
    <w:p w:rsidR="000541E2" w:rsidRDefault="004E49B0" w:rsidP="00A64F00">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 xml:space="preserve">Hudson, N.J. et al. (2009) A differential wiring analysis of expression data correctly identifies the gene containing the causal mutation. </w:t>
      </w:r>
      <w:proofErr w:type="spellStart"/>
      <w:r w:rsidRPr="000541E2">
        <w:rPr>
          <w:rFonts w:ascii="Times New Roman" w:hAnsi="Times New Roman" w:cs="Times New Roman"/>
          <w:sz w:val="24"/>
          <w:szCs w:val="24"/>
        </w:rPr>
        <w:t>PLoS</w:t>
      </w:r>
      <w:proofErr w:type="spellEnd"/>
      <w:r w:rsidRPr="000541E2">
        <w:rPr>
          <w:rFonts w:ascii="Times New Roman" w:hAnsi="Times New Roman" w:cs="Times New Roman"/>
          <w:sz w:val="24"/>
          <w:szCs w:val="24"/>
        </w:rPr>
        <w:t xml:space="preserve"> </w:t>
      </w:r>
      <w:proofErr w:type="spellStart"/>
      <w:r w:rsidRPr="000541E2">
        <w:rPr>
          <w:rFonts w:ascii="Times New Roman" w:hAnsi="Times New Roman" w:cs="Times New Roman"/>
          <w:sz w:val="24"/>
          <w:szCs w:val="24"/>
        </w:rPr>
        <w:t>Comput</w:t>
      </w:r>
      <w:proofErr w:type="spellEnd"/>
      <w:r w:rsidRPr="000541E2">
        <w:rPr>
          <w:rFonts w:ascii="Times New Roman" w:hAnsi="Times New Roman" w:cs="Times New Roman"/>
          <w:sz w:val="24"/>
          <w:szCs w:val="24"/>
        </w:rPr>
        <w:t>. Biol. 5, e1000382.</w:t>
      </w:r>
    </w:p>
    <w:p w:rsidR="000541E2" w:rsidRDefault="00A64F00" w:rsidP="00A64F00">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Nowell</w:t>
      </w:r>
      <w:proofErr w:type="spellEnd"/>
      <w:r w:rsidRPr="000541E2">
        <w:rPr>
          <w:rFonts w:ascii="Times New Roman" w:hAnsi="Times New Roman" w:cs="Times New Roman"/>
          <w:sz w:val="24"/>
          <w:szCs w:val="24"/>
        </w:rPr>
        <w:t xml:space="preserve">, P.C. and Hungerford, D.A. (1960) A minute chromosome in human chronic </w:t>
      </w:r>
      <w:proofErr w:type="spellStart"/>
      <w:r w:rsidRPr="000541E2">
        <w:rPr>
          <w:rFonts w:ascii="Times New Roman" w:hAnsi="Times New Roman" w:cs="Times New Roman"/>
          <w:sz w:val="24"/>
          <w:szCs w:val="24"/>
        </w:rPr>
        <w:t>granulocitic</w:t>
      </w:r>
      <w:proofErr w:type="spellEnd"/>
      <w:r w:rsidRPr="000541E2">
        <w:rPr>
          <w:rFonts w:ascii="Times New Roman" w:hAnsi="Times New Roman" w:cs="Times New Roman"/>
          <w:sz w:val="24"/>
          <w:szCs w:val="24"/>
        </w:rPr>
        <w:t xml:space="preserve"> leukemia. Science 32, 1497</w:t>
      </w:r>
      <w:r w:rsidR="00083426" w:rsidRPr="000541E2">
        <w:rPr>
          <w:rFonts w:ascii="Times New Roman" w:hAnsi="Times New Roman" w:cs="Times New Roman"/>
          <w:sz w:val="24"/>
          <w:szCs w:val="24"/>
        </w:rPr>
        <w:t>-</w:t>
      </w:r>
      <w:r w:rsidRPr="000541E2">
        <w:rPr>
          <w:rFonts w:ascii="Times New Roman" w:hAnsi="Times New Roman" w:cs="Times New Roman"/>
          <w:sz w:val="24"/>
          <w:szCs w:val="24"/>
        </w:rPr>
        <w:t>1501.</w:t>
      </w:r>
    </w:p>
    <w:p w:rsidR="000541E2" w:rsidRDefault="00A64F00" w:rsidP="00083426">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Melo</w:t>
      </w:r>
      <w:proofErr w:type="spellEnd"/>
      <w:r w:rsidRPr="000541E2">
        <w:rPr>
          <w:rFonts w:ascii="Times New Roman" w:hAnsi="Times New Roman" w:cs="Times New Roman"/>
          <w:sz w:val="24"/>
          <w:szCs w:val="24"/>
        </w:rPr>
        <w:t xml:space="preserve">, J.V. and Barnes, D.J. (2007) </w:t>
      </w:r>
      <w:proofErr w:type="gramStart"/>
      <w:r w:rsidRPr="000541E2">
        <w:rPr>
          <w:rFonts w:ascii="Times New Roman" w:hAnsi="Times New Roman" w:cs="Times New Roman"/>
          <w:sz w:val="24"/>
          <w:szCs w:val="24"/>
        </w:rPr>
        <w:t>Chronic</w:t>
      </w:r>
      <w:proofErr w:type="gramEnd"/>
      <w:r w:rsidRPr="000541E2">
        <w:rPr>
          <w:rFonts w:ascii="Times New Roman" w:hAnsi="Times New Roman" w:cs="Times New Roman"/>
          <w:sz w:val="24"/>
          <w:szCs w:val="24"/>
        </w:rPr>
        <w:t xml:space="preserve"> myeloid </w:t>
      </w:r>
      <w:proofErr w:type="spellStart"/>
      <w:r w:rsidRPr="000541E2">
        <w:rPr>
          <w:rFonts w:ascii="Times New Roman" w:hAnsi="Times New Roman" w:cs="Times New Roman"/>
          <w:sz w:val="24"/>
          <w:szCs w:val="24"/>
        </w:rPr>
        <w:t>leukaemia</w:t>
      </w:r>
      <w:proofErr w:type="spellEnd"/>
      <w:r w:rsidRPr="000541E2">
        <w:rPr>
          <w:rFonts w:ascii="Times New Roman" w:hAnsi="Times New Roman" w:cs="Times New Roman"/>
          <w:sz w:val="24"/>
          <w:szCs w:val="24"/>
        </w:rPr>
        <w:t xml:space="preserve"> as a model of disease evolution in human cancer. Nat Rev Cancer 7, 441</w:t>
      </w:r>
      <w:r w:rsidR="00083426" w:rsidRPr="000541E2">
        <w:rPr>
          <w:rFonts w:ascii="Times New Roman" w:hAnsi="Times New Roman" w:cs="Times New Roman"/>
          <w:sz w:val="24"/>
          <w:szCs w:val="24"/>
        </w:rPr>
        <w:t>-</w:t>
      </w:r>
      <w:r w:rsidR="0023598E" w:rsidRPr="000541E2">
        <w:rPr>
          <w:rFonts w:ascii="Times New Roman" w:hAnsi="Times New Roman" w:cs="Times New Roman"/>
          <w:sz w:val="24"/>
          <w:szCs w:val="24"/>
        </w:rPr>
        <w:t>4</w:t>
      </w:r>
      <w:r w:rsidRPr="000541E2">
        <w:rPr>
          <w:rFonts w:ascii="Times New Roman" w:hAnsi="Times New Roman" w:cs="Times New Roman"/>
          <w:sz w:val="24"/>
          <w:szCs w:val="24"/>
        </w:rPr>
        <w:t>53.</w:t>
      </w:r>
    </w:p>
    <w:p w:rsidR="000541E2" w:rsidRDefault="00083426" w:rsidP="00083426">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 xml:space="preserve">O'Brien, S.G., </w:t>
      </w:r>
      <w:proofErr w:type="spellStart"/>
      <w:r w:rsidRPr="000541E2">
        <w:rPr>
          <w:rFonts w:ascii="Times New Roman" w:hAnsi="Times New Roman" w:cs="Times New Roman"/>
          <w:sz w:val="24"/>
          <w:szCs w:val="24"/>
        </w:rPr>
        <w:t>Guilhot</w:t>
      </w:r>
      <w:proofErr w:type="spellEnd"/>
      <w:r w:rsidRPr="000541E2">
        <w:rPr>
          <w:rFonts w:ascii="Times New Roman" w:hAnsi="Times New Roman" w:cs="Times New Roman"/>
          <w:sz w:val="24"/>
          <w:szCs w:val="24"/>
        </w:rPr>
        <w:t xml:space="preserve">, F., Larson, R.A., </w:t>
      </w:r>
      <w:proofErr w:type="spellStart"/>
      <w:r w:rsidRPr="000541E2">
        <w:rPr>
          <w:rFonts w:ascii="Times New Roman" w:hAnsi="Times New Roman" w:cs="Times New Roman"/>
          <w:sz w:val="24"/>
          <w:szCs w:val="24"/>
        </w:rPr>
        <w:t>Gathmann</w:t>
      </w:r>
      <w:proofErr w:type="spellEnd"/>
      <w:r w:rsidRPr="000541E2">
        <w:rPr>
          <w:rFonts w:ascii="Times New Roman" w:hAnsi="Times New Roman" w:cs="Times New Roman"/>
          <w:sz w:val="24"/>
          <w:szCs w:val="24"/>
        </w:rPr>
        <w:t xml:space="preserve">, I., </w:t>
      </w:r>
      <w:proofErr w:type="spellStart"/>
      <w:r w:rsidRPr="000541E2">
        <w:rPr>
          <w:rFonts w:ascii="Times New Roman" w:hAnsi="Times New Roman" w:cs="Times New Roman"/>
          <w:sz w:val="24"/>
          <w:szCs w:val="24"/>
        </w:rPr>
        <w:t>Baccarani</w:t>
      </w:r>
      <w:proofErr w:type="spellEnd"/>
      <w:r w:rsidRPr="000541E2">
        <w:rPr>
          <w:rFonts w:ascii="Times New Roman" w:hAnsi="Times New Roman" w:cs="Times New Roman"/>
          <w:sz w:val="24"/>
          <w:szCs w:val="24"/>
        </w:rPr>
        <w:t xml:space="preserve">, M., Cervantes, F., et al. (2003) </w:t>
      </w:r>
      <w:proofErr w:type="spellStart"/>
      <w:r w:rsidRPr="000541E2">
        <w:rPr>
          <w:rFonts w:ascii="Times New Roman" w:hAnsi="Times New Roman" w:cs="Times New Roman"/>
          <w:sz w:val="24"/>
          <w:szCs w:val="24"/>
        </w:rPr>
        <w:t>Imatinib</w:t>
      </w:r>
      <w:proofErr w:type="spellEnd"/>
      <w:r w:rsidRPr="000541E2">
        <w:rPr>
          <w:rFonts w:ascii="Times New Roman" w:hAnsi="Times New Roman" w:cs="Times New Roman"/>
          <w:sz w:val="24"/>
          <w:szCs w:val="24"/>
        </w:rPr>
        <w:t xml:space="preserve"> compared with interferon and low-dose </w:t>
      </w:r>
      <w:proofErr w:type="spellStart"/>
      <w:r w:rsidRPr="000541E2">
        <w:rPr>
          <w:rFonts w:ascii="Times New Roman" w:hAnsi="Times New Roman" w:cs="Times New Roman"/>
          <w:sz w:val="24"/>
          <w:szCs w:val="24"/>
        </w:rPr>
        <w:t>cytarabine</w:t>
      </w:r>
      <w:proofErr w:type="spellEnd"/>
      <w:r w:rsidRPr="000541E2">
        <w:rPr>
          <w:rFonts w:ascii="Times New Roman" w:hAnsi="Times New Roman" w:cs="Times New Roman"/>
          <w:sz w:val="24"/>
          <w:szCs w:val="24"/>
        </w:rPr>
        <w:t xml:space="preserve"> for newly diagnosed chronic-phase chronic myeloid leukemia. N </w:t>
      </w:r>
      <w:proofErr w:type="spellStart"/>
      <w:r w:rsidRPr="000541E2">
        <w:rPr>
          <w:rFonts w:ascii="Times New Roman" w:hAnsi="Times New Roman" w:cs="Times New Roman"/>
          <w:sz w:val="24"/>
          <w:szCs w:val="24"/>
        </w:rPr>
        <w:t>Engl</w:t>
      </w:r>
      <w:proofErr w:type="spellEnd"/>
      <w:r w:rsidRPr="000541E2">
        <w:rPr>
          <w:rFonts w:ascii="Times New Roman" w:hAnsi="Times New Roman" w:cs="Times New Roman"/>
          <w:sz w:val="24"/>
          <w:szCs w:val="24"/>
        </w:rPr>
        <w:t xml:space="preserve"> J Med 348, 994-1004.</w:t>
      </w:r>
    </w:p>
    <w:p w:rsidR="000541E2" w:rsidRDefault="000C4DD4" w:rsidP="00083426">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Quintás-Cardama</w:t>
      </w:r>
      <w:proofErr w:type="spellEnd"/>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A</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w:t>
      </w:r>
      <w:proofErr w:type="spellStart"/>
      <w:r w:rsidRPr="000541E2">
        <w:rPr>
          <w:rFonts w:ascii="Times New Roman" w:hAnsi="Times New Roman" w:cs="Times New Roman"/>
          <w:sz w:val="24"/>
          <w:szCs w:val="24"/>
        </w:rPr>
        <w:t>Kantarjian</w:t>
      </w:r>
      <w:proofErr w:type="spellEnd"/>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H</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M</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Cortes</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 J</w:t>
      </w:r>
      <w:r w:rsidR="00122A8E" w:rsidRPr="000541E2">
        <w:rPr>
          <w:rFonts w:ascii="Times New Roman" w:hAnsi="Times New Roman" w:cs="Times New Roman"/>
          <w:sz w:val="24"/>
          <w:szCs w:val="24"/>
        </w:rPr>
        <w:t>.</w:t>
      </w:r>
      <w:r w:rsidRPr="000541E2">
        <w:rPr>
          <w:rFonts w:ascii="Times New Roman" w:hAnsi="Times New Roman" w:cs="Times New Roman"/>
          <w:sz w:val="24"/>
          <w:szCs w:val="24"/>
        </w:rPr>
        <w:t xml:space="preserve">E. </w:t>
      </w:r>
      <w:r w:rsidR="00122A8E" w:rsidRPr="000541E2">
        <w:rPr>
          <w:rFonts w:ascii="Times New Roman" w:hAnsi="Times New Roman" w:cs="Times New Roman"/>
          <w:sz w:val="24"/>
          <w:szCs w:val="24"/>
        </w:rPr>
        <w:t xml:space="preserve">(2009) </w:t>
      </w:r>
      <w:r w:rsidRPr="000541E2">
        <w:rPr>
          <w:rFonts w:ascii="Times New Roman" w:hAnsi="Times New Roman" w:cs="Times New Roman"/>
          <w:sz w:val="24"/>
          <w:szCs w:val="24"/>
        </w:rPr>
        <w:t xml:space="preserve">Mechanisms of primary and secondary resistance to </w:t>
      </w:r>
      <w:proofErr w:type="spellStart"/>
      <w:r w:rsidRPr="000541E2">
        <w:rPr>
          <w:rFonts w:ascii="Times New Roman" w:hAnsi="Times New Roman" w:cs="Times New Roman"/>
          <w:sz w:val="24"/>
          <w:szCs w:val="24"/>
        </w:rPr>
        <w:t>imatinib</w:t>
      </w:r>
      <w:proofErr w:type="spellEnd"/>
      <w:r w:rsidRPr="000541E2">
        <w:rPr>
          <w:rFonts w:ascii="Times New Roman" w:hAnsi="Times New Roman" w:cs="Times New Roman"/>
          <w:sz w:val="24"/>
          <w:szCs w:val="24"/>
        </w:rPr>
        <w:t xml:space="preserve"> in chronic myeloid leukemia. Cancer </w:t>
      </w:r>
      <w:proofErr w:type="spellStart"/>
      <w:r w:rsidRPr="000541E2">
        <w:rPr>
          <w:rFonts w:ascii="Times New Roman" w:hAnsi="Times New Roman" w:cs="Times New Roman"/>
          <w:sz w:val="24"/>
          <w:szCs w:val="24"/>
        </w:rPr>
        <w:t>Contr</w:t>
      </w:r>
      <w:proofErr w:type="spellEnd"/>
      <w:r w:rsidRPr="000541E2">
        <w:rPr>
          <w:rFonts w:ascii="Times New Roman" w:hAnsi="Times New Roman" w:cs="Times New Roman"/>
          <w:sz w:val="24"/>
          <w:szCs w:val="24"/>
        </w:rPr>
        <w:t xml:space="preserve"> </w:t>
      </w:r>
      <w:r w:rsidR="00122A8E" w:rsidRPr="000541E2">
        <w:rPr>
          <w:rFonts w:ascii="Times New Roman" w:hAnsi="Times New Roman" w:cs="Times New Roman"/>
          <w:sz w:val="24"/>
          <w:szCs w:val="24"/>
        </w:rPr>
        <w:t>16, 122-1</w:t>
      </w:r>
      <w:r w:rsidRPr="000541E2">
        <w:rPr>
          <w:rFonts w:ascii="Times New Roman" w:hAnsi="Times New Roman" w:cs="Times New Roman"/>
          <w:sz w:val="24"/>
          <w:szCs w:val="24"/>
        </w:rPr>
        <w:t>31.</w:t>
      </w:r>
    </w:p>
    <w:p w:rsidR="00BC4EB0" w:rsidRDefault="00BC4EB0" w:rsidP="00083426">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Cilloni</w:t>
      </w:r>
      <w:proofErr w:type="spellEnd"/>
      <w:r w:rsidRPr="000541E2">
        <w:rPr>
          <w:rFonts w:ascii="Times New Roman" w:hAnsi="Times New Roman" w:cs="Times New Roman"/>
          <w:sz w:val="24"/>
          <w:szCs w:val="24"/>
        </w:rPr>
        <w:t xml:space="preserve">, D., </w:t>
      </w:r>
      <w:proofErr w:type="spellStart"/>
      <w:r w:rsidRPr="000541E2">
        <w:rPr>
          <w:rFonts w:ascii="Times New Roman" w:hAnsi="Times New Roman" w:cs="Times New Roman"/>
          <w:sz w:val="24"/>
          <w:szCs w:val="24"/>
        </w:rPr>
        <w:t>Saglio</w:t>
      </w:r>
      <w:proofErr w:type="spellEnd"/>
      <w:r w:rsidRPr="000541E2">
        <w:rPr>
          <w:rFonts w:ascii="Times New Roman" w:hAnsi="Times New Roman" w:cs="Times New Roman"/>
          <w:sz w:val="24"/>
          <w:szCs w:val="24"/>
        </w:rPr>
        <w:t xml:space="preserve">, G. (2012) Molecular pathways: BCR-ABL. </w:t>
      </w:r>
      <w:proofErr w:type="spellStart"/>
      <w:r w:rsidRPr="000541E2">
        <w:rPr>
          <w:rFonts w:ascii="Times New Roman" w:hAnsi="Times New Roman" w:cs="Times New Roman"/>
          <w:sz w:val="24"/>
          <w:szCs w:val="24"/>
        </w:rPr>
        <w:t>Clin</w:t>
      </w:r>
      <w:proofErr w:type="spellEnd"/>
      <w:r w:rsidRPr="000541E2">
        <w:rPr>
          <w:rFonts w:ascii="Times New Roman" w:hAnsi="Times New Roman" w:cs="Times New Roman"/>
          <w:sz w:val="24"/>
          <w:szCs w:val="24"/>
        </w:rPr>
        <w:t xml:space="preserve"> Cancer Res. 18(4), 930-937.</w:t>
      </w:r>
    </w:p>
    <w:p w:rsidR="000541E2" w:rsidRDefault="000541E2" w:rsidP="00083426">
      <w:pPr>
        <w:pStyle w:val="ListParagraph"/>
        <w:numPr>
          <w:ilvl w:val="0"/>
          <w:numId w:val="1"/>
        </w:numPr>
        <w:ind w:firstLineChars="0"/>
        <w:rPr>
          <w:rFonts w:ascii="Times New Roman" w:hAnsi="Times New Roman" w:cs="Times New Roman"/>
          <w:sz w:val="24"/>
          <w:szCs w:val="24"/>
        </w:rPr>
      </w:pPr>
      <w:proofErr w:type="spellStart"/>
      <w:r>
        <w:rPr>
          <w:rFonts w:ascii="Times New Roman" w:hAnsi="Times New Roman" w:cs="Times New Roman" w:hint="eastAsia"/>
          <w:sz w:val="24"/>
          <w:szCs w:val="24"/>
        </w:rPr>
        <w:t>Grisendi</w:t>
      </w:r>
      <w:proofErr w:type="spellEnd"/>
      <w:r>
        <w:rPr>
          <w:rFonts w:ascii="Times New Roman" w:hAnsi="Times New Roman" w:cs="Times New Roman" w:hint="eastAsia"/>
          <w:sz w:val="24"/>
          <w:szCs w:val="24"/>
        </w:rPr>
        <w:t xml:space="preserve"> S, </w:t>
      </w:r>
      <w:proofErr w:type="spellStart"/>
      <w:r>
        <w:rPr>
          <w:rFonts w:ascii="Times New Roman" w:hAnsi="Times New Roman" w:cs="Times New Roman" w:hint="eastAsia"/>
          <w:sz w:val="24"/>
          <w:szCs w:val="24"/>
        </w:rPr>
        <w:t>Mecucci</w:t>
      </w:r>
      <w:proofErr w:type="spellEnd"/>
      <w:r>
        <w:rPr>
          <w:rFonts w:ascii="Times New Roman" w:hAnsi="Times New Roman" w:cs="Times New Roman" w:hint="eastAsia"/>
          <w:sz w:val="24"/>
          <w:szCs w:val="24"/>
        </w:rPr>
        <w:t xml:space="preserve"> C, </w:t>
      </w:r>
      <w:proofErr w:type="spellStart"/>
      <w:r>
        <w:rPr>
          <w:rFonts w:ascii="Times New Roman" w:hAnsi="Times New Roman" w:cs="Times New Roman" w:hint="eastAsia"/>
          <w:sz w:val="24"/>
          <w:szCs w:val="24"/>
        </w:rPr>
        <w:t>Falini</w:t>
      </w:r>
      <w:proofErr w:type="spellEnd"/>
      <w:r>
        <w:rPr>
          <w:rFonts w:ascii="Times New Roman" w:hAnsi="Times New Roman" w:cs="Times New Roman" w:hint="eastAsia"/>
          <w:sz w:val="24"/>
          <w:szCs w:val="24"/>
        </w:rPr>
        <w:t xml:space="preserve"> B, </w:t>
      </w:r>
      <w:proofErr w:type="spellStart"/>
      <w:r>
        <w:rPr>
          <w:rFonts w:ascii="Times New Roman" w:hAnsi="Times New Roman" w:cs="Times New Roman" w:hint="eastAsia"/>
          <w:sz w:val="24"/>
          <w:szCs w:val="24"/>
        </w:rPr>
        <w:t>Pandolfi</w:t>
      </w:r>
      <w:proofErr w:type="spellEnd"/>
      <w:r>
        <w:rPr>
          <w:rFonts w:ascii="Times New Roman" w:hAnsi="Times New Roman" w:cs="Times New Roman" w:hint="eastAsia"/>
          <w:sz w:val="24"/>
          <w:szCs w:val="24"/>
        </w:rPr>
        <w:t xml:space="preserve"> PP 2006. </w:t>
      </w:r>
      <w:proofErr w:type="spellStart"/>
      <w:r>
        <w:rPr>
          <w:rFonts w:ascii="Times New Roman" w:hAnsi="Times New Roman" w:cs="Times New Roman" w:hint="eastAsia"/>
          <w:sz w:val="24"/>
          <w:szCs w:val="24"/>
        </w:rPr>
        <w:t>Nucleophosmin</w:t>
      </w:r>
      <w:proofErr w:type="spellEnd"/>
      <w:r>
        <w:rPr>
          <w:rFonts w:ascii="Times New Roman" w:hAnsi="Times New Roman" w:cs="Times New Roman" w:hint="eastAsia"/>
          <w:sz w:val="24"/>
          <w:szCs w:val="24"/>
        </w:rPr>
        <w:t xml:space="preserve"> and cancer. Nat Rev Cancer 6493-6505.</w:t>
      </w:r>
    </w:p>
    <w:p w:rsidR="000541E2" w:rsidRDefault="000541E2" w:rsidP="00083426">
      <w:pPr>
        <w:pStyle w:val="ListParagraph"/>
        <w:numPr>
          <w:ilvl w:val="0"/>
          <w:numId w:val="1"/>
        </w:numPr>
        <w:ind w:firstLineChars="0"/>
        <w:rPr>
          <w:rFonts w:ascii="Times New Roman" w:hAnsi="Times New Roman" w:cs="Times New Roman"/>
          <w:sz w:val="24"/>
          <w:szCs w:val="24"/>
        </w:rPr>
      </w:pPr>
      <w:r w:rsidRPr="00311381">
        <w:rPr>
          <w:rFonts w:ascii="Times New Roman" w:hAnsi="Times New Roman" w:cs="Times New Roman"/>
          <w:sz w:val="24"/>
          <w:szCs w:val="24"/>
        </w:rPr>
        <w:t>Yao</w:t>
      </w:r>
      <w:r>
        <w:rPr>
          <w:rFonts w:ascii="Times New Roman" w:hAnsi="Times New Roman" w:cs="Times New Roman"/>
          <w:sz w:val="24"/>
          <w:szCs w:val="24"/>
        </w:rPr>
        <w:t>,</w:t>
      </w:r>
      <w:r w:rsidRPr="00311381">
        <w:rPr>
          <w:rFonts w:ascii="Times New Roman" w:hAnsi="Times New Roman" w:cs="Times New Roman"/>
          <w:sz w:val="24"/>
          <w:szCs w:val="24"/>
        </w:rPr>
        <w:t xml:space="preserve"> Z</w:t>
      </w:r>
      <w:r>
        <w:rPr>
          <w:rFonts w:ascii="Times New Roman" w:hAnsi="Times New Roman" w:cs="Times New Roman"/>
          <w:sz w:val="24"/>
          <w:szCs w:val="24"/>
        </w:rPr>
        <w:t>.</w:t>
      </w:r>
      <w:r w:rsidRPr="00311381">
        <w:rPr>
          <w:rFonts w:ascii="Times New Roman" w:hAnsi="Times New Roman" w:cs="Times New Roman"/>
          <w:sz w:val="24"/>
          <w:szCs w:val="24"/>
        </w:rPr>
        <w:t xml:space="preserve">, </w:t>
      </w:r>
      <w:proofErr w:type="spellStart"/>
      <w:r w:rsidRPr="00311381">
        <w:rPr>
          <w:rFonts w:ascii="Times New Roman" w:hAnsi="Times New Roman" w:cs="Times New Roman"/>
          <w:sz w:val="24"/>
          <w:szCs w:val="24"/>
        </w:rPr>
        <w:t>Duan</w:t>
      </w:r>
      <w:proofErr w:type="spellEnd"/>
      <w:r>
        <w:rPr>
          <w:rFonts w:ascii="Times New Roman" w:hAnsi="Times New Roman" w:cs="Times New Roman"/>
          <w:sz w:val="24"/>
          <w:szCs w:val="24"/>
        </w:rPr>
        <w:t>,</w:t>
      </w:r>
      <w:r w:rsidRPr="00311381">
        <w:rPr>
          <w:rFonts w:ascii="Times New Roman" w:hAnsi="Times New Roman" w:cs="Times New Roman"/>
          <w:sz w:val="24"/>
          <w:szCs w:val="24"/>
        </w:rPr>
        <w:t xml:space="preserve"> S</w:t>
      </w:r>
      <w:r>
        <w:rPr>
          <w:rFonts w:ascii="Times New Roman" w:hAnsi="Times New Roman" w:cs="Times New Roman"/>
          <w:sz w:val="24"/>
          <w:szCs w:val="24"/>
        </w:rPr>
        <w:t>.</w:t>
      </w:r>
      <w:r w:rsidRPr="00311381">
        <w:rPr>
          <w:rFonts w:ascii="Times New Roman" w:hAnsi="Times New Roman" w:cs="Times New Roman"/>
          <w:sz w:val="24"/>
          <w:szCs w:val="24"/>
        </w:rPr>
        <w:t xml:space="preserve">, </w:t>
      </w:r>
      <w:proofErr w:type="spellStart"/>
      <w:r w:rsidRPr="00311381">
        <w:rPr>
          <w:rFonts w:ascii="Times New Roman" w:hAnsi="Times New Roman" w:cs="Times New Roman"/>
          <w:sz w:val="24"/>
          <w:szCs w:val="24"/>
        </w:rPr>
        <w:t>Hou</w:t>
      </w:r>
      <w:proofErr w:type="spellEnd"/>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 Wang</w:t>
      </w:r>
      <w:r>
        <w:rPr>
          <w:rFonts w:ascii="Times New Roman" w:hAnsi="Times New Roman" w:cs="Times New Roman"/>
          <w:sz w:val="24"/>
          <w:szCs w:val="24"/>
        </w:rPr>
        <w:t>,</w:t>
      </w:r>
      <w:r w:rsidRPr="00311381">
        <w:rPr>
          <w:rFonts w:ascii="Times New Roman" w:hAnsi="Times New Roman" w:cs="Times New Roman"/>
          <w:sz w:val="24"/>
          <w:szCs w:val="24"/>
        </w:rPr>
        <w:t xml:space="preserve"> W</w:t>
      </w:r>
      <w:r>
        <w:rPr>
          <w:rFonts w:ascii="Times New Roman" w:hAnsi="Times New Roman" w:cs="Times New Roman"/>
          <w:sz w:val="24"/>
          <w:szCs w:val="24"/>
        </w:rPr>
        <w:t>.</w:t>
      </w:r>
      <w:r w:rsidRPr="00311381">
        <w:rPr>
          <w:rFonts w:ascii="Times New Roman" w:hAnsi="Times New Roman" w:cs="Times New Roman"/>
          <w:sz w:val="24"/>
          <w:szCs w:val="24"/>
        </w:rPr>
        <w:t>, Wang</w:t>
      </w:r>
      <w:r>
        <w:rPr>
          <w:rFonts w:ascii="Times New Roman" w:hAnsi="Times New Roman" w:cs="Times New Roman"/>
          <w:sz w:val="24"/>
          <w:szCs w:val="24"/>
        </w:rPr>
        <w:t>,</w:t>
      </w:r>
      <w:r w:rsidRPr="00311381">
        <w:rPr>
          <w:rFonts w:ascii="Times New Roman" w:hAnsi="Times New Roman" w:cs="Times New Roman"/>
          <w:sz w:val="24"/>
          <w:szCs w:val="24"/>
        </w:rPr>
        <w:t xml:space="preserve"> G</w:t>
      </w:r>
      <w:r>
        <w:rPr>
          <w:rFonts w:ascii="Times New Roman" w:hAnsi="Times New Roman" w:cs="Times New Roman"/>
          <w:sz w:val="24"/>
          <w:szCs w:val="24"/>
        </w:rPr>
        <w:t>.</w:t>
      </w:r>
      <w:r w:rsidRPr="00311381">
        <w:rPr>
          <w:rFonts w:ascii="Times New Roman" w:hAnsi="Times New Roman" w:cs="Times New Roman"/>
          <w:sz w:val="24"/>
          <w:szCs w:val="24"/>
        </w:rPr>
        <w:t>, Liu</w:t>
      </w:r>
      <w:r>
        <w:rPr>
          <w:rFonts w:ascii="Times New Roman" w:hAnsi="Times New Roman" w:cs="Times New Roman"/>
          <w:sz w:val="24"/>
          <w:szCs w:val="24"/>
        </w:rPr>
        <w:t>,</w:t>
      </w:r>
      <w:r w:rsidRPr="00311381">
        <w:rPr>
          <w:rFonts w:ascii="Times New Roman" w:hAnsi="Times New Roman" w:cs="Times New Roman"/>
          <w:sz w:val="24"/>
          <w:szCs w:val="24"/>
        </w:rPr>
        <w:t xml:space="preserve"> Y</w:t>
      </w:r>
      <w:r>
        <w:rPr>
          <w:rFonts w:ascii="Times New Roman" w:hAnsi="Times New Roman" w:cs="Times New Roman"/>
          <w:sz w:val="24"/>
          <w:szCs w:val="24"/>
        </w:rPr>
        <w:t>.</w:t>
      </w:r>
      <w:r w:rsidRPr="00311381">
        <w:rPr>
          <w:rFonts w:ascii="Times New Roman" w:hAnsi="Times New Roman" w:cs="Times New Roman"/>
          <w:sz w:val="24"/>
          <w:szCs w:val="24"/>
        </w:rPr>
        <w:t>, Wen</w:t>
      </w:r>
      <w:r>
        <w:rPr>
          <w:rFonts w:ascii="Times New Roman" w:hAnsi="Times New Roman" w:cs="Times New Roman"/>
          <w:sz w:val="24"/>
          <w:szCs w:val="24"/>
        </w:rPr>
        <w:t>,</w:t>
      </w:r>
      <w:r w:rsidRPr="00311381">
        <w:rPr>
          <w:rFonts w:ascii="Times New Roman" w:hAnsi="Times New Roman" w:cs="Times New Roman"/>
          <w:sz w:val="24"/>
          <w:szCs w:val="24"/>
        </w:rPr>
        <w:t xml:space="preserve"> L</w:t>
      </w:r>
      <w:r>
        <w:rPr>
          <w:rFonts w:ascii="Times New Roman" w:hAnsi="Times New Roman" w:cs="Times New Roman"/>
          <w:sz w:val="24"/>
          <w:szCs w:val="24"/>
        </w:rPr>
        <w:t>.</w:t>
      </w:r>
      <w:r w:rsidRPr="00311381">
        <w:rPr>
          <w:rFonts w:ascii="Times New Roman" w:hAnsi="Times New Roman" w:cs="Times New Roman"/>
          <w:sz w:val="24"/>
          <w:szCs w:val="24"/>
        </w:rPr>
        <w:t>, Wu</w:t>
      </w:r>
      <w:r>
        <w:rPr>
          <w:rFonts w:ascii="Times New Roman" w:hAnsi="Times New Roman" w:cs="Times New Roman"/>
          <w:sz w:val="24"/>
          <w:szCs w:val="24"/>
        </w:rPr>
        <w:t>,</w:t>
      </w:r>
      <w:r w:rsidRPr="00311381">
        <w:rPr>
          <w:rFonts w:ascii="Times New Roman" w:hAnsi="Times New Roman" w:cs="Times New Roman"/>
          <w:sz w:val="24"/>
          <w:szCs w:val="24"/>
        </w:rPr>
        <w:t xml:space="preserve"> M</w:t>
      </w:r>
      <w:r>
        <w:rPr>
          <w:rFonts w:ascii="Times New Roman" w:hAnsi="Times New Roman" w:cs="Times New Roman"/>
          <w:sz w:val="24"/>
          <w:szCs w:val="24"/>
        </w:rPr>
        <w:t>. (2010)</w:t>
      </w:r>
      <w:r w:rsidRPr="00311381">
        <w:rPr>
          <w:rFonts w:ascii="Times New Roman" w:hAnsi="Times New Roman" w:cs="Times New Roman"/>
          <w:sz w:val="24"/>
          <w:szCs w:val="24"/>
        </w:rPr>
        <w:t xml:space="preserve">. B23 acts as a </w:t>
      </w:r>
      <w:proofErr w:type="spellStart"/>
      <w:r w:rsidRPr="00311381">
        <w:rPr>
          <w:rFonts w:ascii="Times New Roman" w:hAnsi="Times New Roman" w:cs="Times New Roman"/>
          <w:sz w:val="24"/>
          <w:szCs w:val="24"/>
        </w:rPr>
        <w:t>nucleolar</w:t>
      </w:r>
      <w:proofErr w:type="spellEnd"/>
      <w:r w:rsidRPr="00311381">
        <w:rPr>
          <w:rFonts w:ascii="Times New Roman" w:hAnsi="Times New Roman" w:cs="Times New Roman"/>
          <w:sz w:val="24"/>
          <w:szCs w:val="24"/>
        </w:rPr>
        <w:t xml:space="preserve"> stress sensor and promotes cell survival through its dynamic interaction with </w:t>
      </w:r>
      <w:proofErr w:type="spellStart"/>
      <w:r w:rsidRPr="00311381">
        <w:rPr>
          <w:rFonts w:ascii="Times New Roman" w:hAnsi="Times New Roman" w:cs="Times New Roman"/>
          <w:sz w:val="24"/>
          <w:szCs w:val="24"/>
        </w:rPr>
        <w:t>hnRNPU</w:t>
      </w:r>
      <w:proofErr w:type="spellEnd"/>
      <w:r w:rsidRPr="00311381">
        <w:rPr>
          <w:rFonts w:ascii="Times New Roman" w:hAnsi="Times New Roman" w:cs="Times New Roman"/>
          <w:sz w:val="24"/>
          <w:szCs w:val="24"/>
        </w:rPr>
        <w:t xml:space="preserve"> and hnRNPA1.</w:t>
      </w:r>
      <w:r>
        <w:rPr>
          <w:rFonts w:ascii="Times New Roman" w:hAnsi="Times New Roman" w:cs="Times New Roman"/>
          <w:sz w:val="24"/>
          <w:szCs w:val="24"/>
        </w:rPr>
        <w:t xml:space="preserve"> Oncogene</w:t>
      </w:r>
      <w:r w:rsidRPr="00311381">
        <w:rPr>
          <w:rFonts w:ascii="Times New Roman" w:hAnsi="Times New Roman" w:cs="Times New Roman"/>
          <w:sz w:val="24"/>
          <w:szCs w:val="24"/>
        </w:rPr>
        <w:t xml:space="preserve"> </w:t>
      </w:r>
      <w:r>
        <w:rPr>
          <w:rFonts w:ascii="Times New Roman" w:hAnsi="Times New Roman" w:cs="Times New Roman"/>
          <w:sz w:val="24"/>
          <w:szCs w:val="24"/>
        </w:rPr>
        <w:t xml:space="preserve">29(12), </w:t>
      </w:r>
      <w:r w:rsidRPr="00311381">
        <w:rPr>
          <w:rFonts w:ascii="Times New Roman" w:hAnsi="Times New Roman" w:cs="Times New Roman"/>
          <w:sz w:val="24"/>
          <w:szCs w:val="24"/>
        </w:rPr>
        <w:t>1821-</w:t>
      </w:r>
      <w:r>
        <w:rPr>
          <w:rFonts w:ascii="Times New Roman" w:hAnsi="Times New Roman" w:cs="Times New Roman"/>
          <w:sz w:val="24"/>
          <w:szCs w:val="24"/>
        </w:rPr>
        <w:t>18</w:t>
      </w:r>
      <w:r w:rsidRPr="00311381">
        <w:rPr>
          <w:rFonts w:ascii="Times New Roman" w:hAnsi="Times New Roman" w:cs="Times New Roman"/>
          <w:sz w:val="24"/>
          <w:szCs w:val="24"/>
        </w:rPr>
        <w:t>34.</w:t>
      </w:r>
    </w:p>
    <w:p w:rsidR="000541E2" w:rsidRDefault="000541E2" w:rsidP="00083426">
      <w:pPr>
        <w:pStyle w:val="ListParagraph"/>
        <w:numPr>
          <w:ilvl w:val="0"/>
          <w:numId w:val="1"/>
        </w:numPr>
        <w:ind w:firstLineChars="0"/>
        <w:rPr>
          <w:rFonts w:ascii="Times New Roman" w:hAnsi="Times New Roman" w:cs="Times New Roman"/>
          <w:sz w:val="24"/>
          <w:szCs w:val="24"/>
        </w:rPr>
      </w:pPr>
      <w:r w:rsidRPr="00311381">
        <w:rPr>
          <w:rFonts w:ascii="Times New Roman" w:hAnsi="Times New Roman" w:cs="Times New Roman"/>
          <w:sz w:val="24"/>
          <w:szCs w:val="24"/>
        </w:rPr>
        <w:lastRenderedPageBreak/>
        <w:t>Pelletier</w:t>
      </w:r>
      <w:r>
        <w:rPr>
          <w:rFonts w:ascii="Times New Roman" w:hAnsi="Times New Roman" w:cs="Times New Roman"/>
          <w:sz w:val="24"/>
          <w:szCs w:val="24"/>
        </w:rPr>
        <w:t>,</w:t>
      </w:r>
      <w:r w:rsidRPr="00311381">
        <w:rPr>
          <w:rFonts w:ascii="Times New Roman" w:hAnsi="Times New Roman" w:cs="Times New Roman"/>
          <w:sz w:val="24"/>
          <w:szCs w:val="24"/>
        </w:rPr>
        <w:t xml:space="preserve"> C</w:t>
      </w:r>
      <w:r>
        <w:rPr>
          <w:rFonts w:ascii="Times New Roman" w:hAnsi="Times New Roman" w:cs="Times New Roman"/>
          <w:sz w:val="24"/>
          <w:szCs w:val="24"/>
        </w:rPr>
        <w:t>.</w:t>
      </w:r>
      <w:r w:rsidRPr="00311381">
        <w:rPr>
          <w:rFonts w:ascii="Times New Roman" w:hAnsi="Times New Roman" w:cs="Times New Roman"/>
          <w:sz w:val="24"/>
          <w:szCs w:val="24"/>
        </w:rPr>
        <w:t>L</w:t>
      </w:r>
      <w:r>
        <w:rPr>
          <w:rFonts w:ascii="Times New Roman" w:hAnsi="Times New Roman" w:cs="Times New Roman"/>
          <w:sz w:val="24"/>
          <w:szCs w:val="24"/>
        </w:rPr>
        <w:t>.</w:t>
      </w:r>
      <w:r w:rsidRPr="00311381">
        <w:rPr>
          <w:rFonts w:ascii="Times New Roman" w:hAnsi="Times New Roman" w:cs="Times New Roman"/>
          <w:sz w:val="24"/>
          <w:szCs w:val="24"/>
        </w:rPr>
        <w:t>, Maggi</w:t>
      </w:r>
      <w:r>
        <w:rPr>
          <w:rFonts w:ascii="Times New Roman" w:hAnsi="Times New Roman" w:cs="Times New Roman"/>
          <w:sz w:val="24"/>
          <w:szCs w:val="24"/>
        </w:rPr>
        <w:t>,</w:t>
      </w:r>
      <w:r w:rsidRPr="00311381">
        <w:rPr>
          <w:rFonts w:ascii="Times New Roman" w:hAnsi="Times New Roman" w:cs="Times New Roman"/>
          <w:sz w:val="24"/>
          <w:szCs w:val="24"/>
        </w:rPr>
        <w:t xml:space="preserve"> </w:t>
      </w:r>
      <w:proofErr w:type="spellStart"/>
      <w:r w:rsidRPr="00311381">
        <w:rPr>
          <w:rFonts w:ascii="Times New Roman" w:hAnsi="Times New Roman" w:cs="Times New Roman"/>
          <w:sz w:val="24"/>
          <w:szCs w:val="24"/>
        </w:rPr>
        <w:t>L</w:t>
      </w:r>
      <w:r>
        <w:rPr>
          <w:rFonts w:ascii="Times New Roman" w:hAnsi="Times New Roman" w:cs="Times New Roman"/>
          <w:sz w:val="24"/>
          <w:szCs w:val="24"/>
        </w:rPr>
        <w:t>.</w:t>
      </w:r>
      <w:r w:rsidRPr="00311381">
        <w:rPr>
          <w:rFonts w:ascii="Times New Roman" w:hAnsi="Times New Roman" w:cs="Times New Roman"/>
          <w:sz w:val="24"/>
          <w:szCs w:val="24"/>
        </w:rPr>
        <w:t>B</w:t>
      </w:r>
      <w:r>
        <w:rPr>
          <w:rFonts w:ascii="Times New Roman" w:hAnsi="Times New Roman" w:cs="Times New Roman"/>
          <w:sz w:val="24"/>
          <w:szCs w:val="24"/>
        </w:rPr>
        <w:t>.</w:t>
      </w:r>
      <w:r w:rsidRPr="00311381">
        <w:rPr>
          <w:rFonts w:ascii="Times New Roman" w:hAnsi="Times New Roman" w:cs="Times New Roman"/>
          <w:sz w:val="24"/>
          <w:szCs w:val="24"/>
        </w:rPr>
        <w:t>Jr</w:t>
      </w:r>
      <w:proofErr w:type="spellEnd"/>
      <w:r>
        <w:rPr>
          <w:rFonts w:ascii="Times New Roman" w:hAnsi="Times New Roman" w:cs="Times New Roman"/>
          <w:sz w:val="24"/>
          <w:szCs w:val="24"/>
        </w:rPr>
        <w:t>.</w:t>
      </w:r>
      <w:r w:rsidRPr="00311381">
        <w:rPr>
          <w:rFonts w:ascii="Times New Roman" w:hAnsi="Times New Roman" w:cs="Times New Roman"/>
          <w:sz w:val="24"/>
          <w:szCs w:val="24"/>
        </w:rPr>
        <w:t>, Brady</w:t>
      </w:r>
      <w:r>
        <w:rPr>
          <w:rFonts w:ascii="Times New Roman" w:hAnsi="Times New Roman" w:cs="Times New Roman"/>
          <w:sz w:val="24"/>
          <w:szCs w:val="24"/>
        </w:rPr>
        <w:t>,</w:t>
      </w:r>
      <w:r w:rsidRPr="00311381">
        <w:rPr>
          <w:rFonts w:ascii="Times New Roman" w:hAnsi="Times New Roman" w:cs="Times New Roman"/>
          <w:sz w:val="24"/>
          <w:szCs w:val="24"/>
        </w:rPr>
        <w:t xml:space="preserve"> S</w:t>
      </w:r>
      <w:r>
        <w:rPr>
          <w:rFonts w:ascii="Times New Roman" w:hAnsi="Times New Roman" w:cs="Times New Roman"/>
          <w:sz w:val="24"/>
          <w:szCs w:val="24"/>
        </w:rPr>
        <w:t>.</w:t>
      </w:r>
      <w:r w:rsidRPr="00311381">
        <w:rPr>
          <w:rFonts w:ascii="Times New Roman" w:hAnsi="Times New Roman" w:cs="Times New Roman"/>
          <w:sz w:val="24"/>
          <w:szCs w:val="24"/>
        </w:rPr>
        <w:t>N</w:t>
      </w:r>
      <w:r>
        <w:rPr>
          <w:rFonts w:ascii="Times New Roman" w:hAnsi="Times New Roman" w:cs="Times New Roman"/>
          <w:sz w:val="24"/>
          <w:szCs w:val="24"/>
        </w:rPr>
        <w:t>.</w:t>
      </w:r>
      <w:r w:rsidRPr="00311381">
        <w:rPr>
          <w:rFonts w:ascii="Times New Roman" w:hAnsi="Times New Roman" w:cs="Times New Roman"/>
          <w:sz w:val="24"/>
          <w:szCs w:val="24"/>
        </w:rPr>
        <w:t xml:space="preserve">, </w:t>
      </w:r>
      <w:proofErr w:type="spellStart"/>
      <w:r w:rsidRPr="00311381">
        <w:rPr>
          <w:rFonts w:ascii="Times New Roman" w:hAnsi="Times New Roman" w:cs="Times New Roman"/>
          <w:sz w:val="24"/>
          <w:szCs w:val="24"/>
        </w:rPr>
        <w:t>Scheidenhelm</w:t>
      </w:r>
      <w:proofErr w:type="spellEnd"/>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K</w:t>
      </w:r>
      <w:r>
        <w:rPr>
          <w:rFonts w:ascii="Times New Roman" w:hAnsi="Times New Roman" w:cs="Times New Roman"/>
          <w:sz w:val="24"/>
          <w:szCs w:val="24"/>
        </w:rPr>
        <w:t>.</w:t>
      </w:r>
      <w:r w:rsidRPr="00311381">
        <w:rPr>
          <w:rFonts w:ascii="Times New Roman" w:hAnsi="Times New Roman" w:cs="Times New Roman"/>
          <w:sz w:val="24"/>
          <w:szCs w:val="24"/>
        </w:rPr>
        <w:t xml:space="preserve">, </w:t>
      </w:r>
      <w:proofErr w:type="spellStart"/>
      <w:r w:rsidRPr="00311381">
        <w:rPr>
          <w:rFonts w:ascii="Times New Roman" w:hAnsi="Times New Roman" w:cs="Times New Roman"/>
          <w:sz w:val="24"/>
          <w:szCs w:val="24"/>
        </w:rPr>
        <w:t>Gutmann</w:t>
      </w:r>
      <w:proofErr w:type="spellEnd"/>
      <w:r>
        <w:rPr>
          <w:rFonts w:ascii="Times New Roman" w:hAnsi="Times New Roman" w:cs="Times New Roman"/>
          <w:sz w:val="24"/>
          <w:szCs w:val="24"/>
        </w:rPr>
        <w:t>,</w:t>
      </w:r>
      <w:r w:rsidRPr="00311381">
        <w:rPr>
          <w:rFonts w:ascii="Times New Roman" w:hAnsi="Times New Roman" w:cs="Times New Roman"/>
          <w:sz w:val="24"/>
          <w:szCs w:val="24"/>
        </w:rPr>
        <w:t xml:space="preserve"> D</w:t>
      </w:r>
      <w:r>
        <w:rPr>
          <w:rFonts w:ascii="Times New Roman" w:hAnsi="Times New Roman" w:cs="Times New Roman"/>
          <w:sz w:val="24"/>
          <w:szCs w:val="24"/>
        </w:rPr>
        <w:t>.</w:t>
      </w:r>
      <w:r w:rsidRPr="00311381">
        <w:rPr>
          <w:rFonts w:ascii="Times New Roman" w:hAnsi="Times New Roman" w:cs="Times New Roman"/>
          <w:sz w:val="24"/>
          <w:szCs w:val="24"/>
        </w:rPr>
        <w:t>H</w:t>
      </w:r>
      <w:r>
        <w:rPr>
          <w:rFonts w:ascii="Times New Roman" w:hAnsi="Times New Roman" w:cs="Times New Roman"/>
          <w:sz w:val="24"/>
          <w:szCs w:val="24"/>
        </w:rPr>
        <w:t>.</w:t>
      </w:r>
      <w:r w:rsidRPr="00311381">
        <w:rPr>
          <w:rFonts w:ascii="Times New Roman" w:hAnsi="Times New Roman" w:cs="Times New Roman"/>
          <w:sz w:val="24"/>
          <w:szCs w:val="24"/>
        </w:rPr>
        <w:t>, Weber</w:t>
      </w:r>
      <w:r>
        <w:rPr>
          <w:rFonts w:ascii="Times New Roman" w:hAnsi="Times New Roman" w:cs="Times New Roman"/>
          <w:sz w:val="24"/>
          <w:szCs w:val="24"/>
        </w:rPr>
        <w:t>,</w:t>
      </w:r>
      <w:r w:rsidRPr="00311381">
        <w:rPr>
          <w:rFonts w:ascii="Times New Roman" w:hAnsi="Times New Roman" w:cs="Times New Roman"/>
          <w:sz w:val="24"/>
          <w:szCs w:val="24"/>
        </w:rPr>
        <w:t xml:space="preserve"> J</w:t>
      </w:r>
      <w:r>
        <w:rPr>
          <w:rFonts w:ascii="Times New Roman" w:hAnsi="Times New Roman" w:cs="Times New Roman"/>
          <w:sz w:val="24"/>
          <w:szCs w:val="24"/>
        </w:rPr>
        <w:t>.</w:t>
      </w:r>
      <w:r w:rsidRPr="00311381">
        <w:rPr>
          <w:rFonts w:ascii="Times New Roman" w:hAnsi="Times New Roman" w:cs="Times New Roman"/>
          <w:sz w:val="24"/>
          <w:szCs w:val="24"/>
        </w:rPr>
        <w:t>D</w:t>
      </w:r>
      <w:r>
        <w:rPr>
          <w:rFonts w:ascii="Times New Roman" w:hAnsi="Times New Roman" w:cs="Times New Roman"/>
          <w:sz w:val="24"/>
          <w:szCs w:val="24"/>
        </w:rPr>
        <w:t>.</w:t>
      </w:r>
      <w:r w:rsidRPr="00311381">
        <w:rPr>
          <w:rFonts w:ascii="Times New Roman" w:hAnsi="Times New Roman" w:cs="Times New Roman"/>
          <w:sz w:val="24"/>
          <w:szCs w:val="24"/>
        </w:rPr>
        <w:t xml:space="preserve"> </w:t>
      </w:r>
      <w:r>
        <w:rPr>
          <w:rFonts w:ascii="Times New Roman" w:hAnsi="Times New Roman" w:cs="Times New Roman"/>
          <w:sz w:val="24"/>
          <w:szCs w:val="24"/>
        </w:rPr>
        <w:t>(</w:t>
      </w:r>
      <w:r w:rsidRPr="00311381">
        <w:rPr>
          <w:rFonts w:ascii="Times New Roman" w:hAnsi="Times New Roman" w:cs="Times New Roman"/>
          <w:sz w:val="24"/>
          <w:szCs w:val="24"/>
        </w:rPr>
        <w:t>2007</w:t>
      </w:r>
      <w:r>
        <w:rPr>
          <w:rFonts w:ascii="Times New Roman" w:hAnsi="Times New Roman" w:cs="Times New Roman"/>
          <w:sz w:val="24"/>
          <w:szCs w:val="24"/>
        </w:rPr>
        <w:t xml:space="preserve">) </w:t>
      </w:r>
      <w:r w:rsidRPr="00311381">
        <w:rPr>
          <w:rFonts w:ascii="Times New Roman" w:hAnsi="Times New Roman" w:cs="Times New Roman"/>
          <w:sz w:val="24"/>
          <w:szCs w:val="24"/>
        </w:rPr>
        <w:t xml:space="preserve">TSC1 sets the rate of ribosome export and protein synthesis through </w:t>
      </w:r>
      <w:proofErr w:type="spellStart"/>
      <w:r w:rsidRPr="00311381">
        <w:rPr>
          <w:rFonts w:ascii="Times New Roman" w:hAnsi="Times New Roman" w:cs="Times New Roman"/>
          <w:sz w:val="24"/>
          <w:szCs w:val="24"/>
        </w:rPr>
        <w:t>nucleophosmin</w:t>
      </w:r>
      <w:proofErr w:type="spellEnd"/>
      <w:r w:rsidRPr="00311381">
        <w:rPr>
          <w:rFonts w:ascii="Times New Roman" w:hAnsi="Times New Roman" w:cs="Times New Roman"/>
          <w:sz w:val="24"/>
          <w:szCs w:val="24"/>
        </w:rPr>
        <w:t xml:space="preserve"> translation.</w:t>
      </w:r>
      <w:r>
        <w:rPr>
          <w:rFonts w:ascii="Times New Roman" w:hAnsi="Times New Roman" w:cs="Times New Roman"/>
          <w:sz w:val="24"/>
          <w:szCs w:val="24"/>
        </w:rPr>
        <w:t xml:space="preserve"> </w:t>
      </w:r>
      <w:r w:rsidRPr="00311381">
        <w:rPr>
          <w:rFonts w:ascii="Times New Roman" w:hAnsi="Times New Roman" w:cs="Times New Roman"/>
          <w:sz w:val="24"/>
          <w:szCs w:val="24"/>
        </w:rPr>
        <w:t xml:space="preserve">Cancer Res. </w:t>
      </w:r>
      <w:r>
        <w:rPr>
          <w:rFonts w:ascii="Times New Roman" w:hAnsi="Times New Roman" w:cs="Times New Roman"/>
          <w:sz w:val="24"/>
          <w:szCs w:val="24"/>
        </w:rPr>
        <w:t xml:space="preserve">67(4), </w:t>
      </w:r>
      <w:r w:rsidRPr="00311381">
        <w:rPr>
          <w:rFonts w:ascii="Times New Roman" w:hAnsi="Times New Roman" w:cs="Times New Roman"/>
          <w:sz w:val="24"/>
          <w:szCs w:val="24"/>
        </w:rPr>
        <w:t>1609-</w:t>
      </w:r>
      <w:r>
        <w:rPr>
          <w:rFonts w:ascii="Times New Roman" w:hAnsi="Times New Roman" w:cs="Times New Roman"/>
          <w:sz w:val="24"/>
          <w:szCs w:val="24"/>
        </w:rPr>
        <w:t>16</w:t>
      </w:r>
      <w:r w:rsidRPr="00311381">
        <w:rPr>
          <w:rFonts w:ascii="Times New Roman" w:hAnsi="Times New Roman" w:cs="Times New Roman"/>
          <w:sz w:val="24"/>
          <w:szCs w:val="24"/>
        </w:rPr>
        <w:t>17.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 xml:space="preserve">Suzuki, A., </w:t>
      </w:r>
      <w:proofErr w:type="spellStart"/>
      <w:r w:rsidRPr="000541E2">
        <w:rPr>
          <w:rFonts w:ascii="Times New Roman" w:hAnsi="Times New Roman" w:cs="Times New Roman"/>
          <w:sz w:val="24"/>
          <w:szCs w:val="24"/>
        </w:rPr>
        <w:t>Kogo</w:t>
      </w:r>
      <w:proofErr w:type="spellEnd"/>
      <w:r w:rsidRPr="000541E2">
        <w:rPr>
          <w:rFonts w:ascii="Times New Roman" w:hAnsi="Times New Roman" w:cs="Times New Roman"/>
          <w:sz w:val="24"/>
          <w:szCs w:val="24"/>
        </w:rPr>
        <w:t xml:space="preserve">, R., Kawahara, K., Sasaki, M., </w:t>
      </w:r>
      <w:proofErr w:type="spellStart"/>
      <w:r w:rsidRPr="000541E2">
        <w:rPr>
          <w:rFonts w:ascii="Times New Roman" w:hAnsi="Times New Roman" w:cs="Times New Roman"/>
          <w:sz w:val="24"/>
          <w:szCs w:val="24"/>
        </w:rPr>
        <w:t>Nishio</w:t>
      </w:r>
      <w:proofErr w:type="spellEnd"/>
      <w:r w:rsidRPr="000541E2">
        <w:rPr>
          <w:rFonts w:ascii="Times New Roman" w:hAnsi="Times New Roman" w:cs="Times New Roman"/>
          <w:sz w:val="24"/>
          <w:szCs w:val="24"/>
        </w:rPr>
        <w:t xml:space="preserve">, M., </w:t>
      </w:r>
      <w:proofErr w:type="spellStart"/>
      <w:r w:rsidRPr="000541E2">
        <w:rPr>
          <w:rFonts w:ascii="Times New Roman" w:hAnsi="Times New Roman" w:cs="Times New Roman"/>
          <w:sz w:val="24"/>
          <w:szCs w:val="24"/>
        </w:rPr>
        <w:t>Maehama</w:t>
      </w:r>
      <w:proofErr w:type="spellEnd"/>
      <w:r w:rsidRPr="000541E2">
        <w:rPr>
          <w:rFonts w:ascii="Times New Roman" w:hAnsi="Times New Roman" w:cs="Times New Roman"/>
          <w:sz w:val="24"/>
          <w:szCs w:val="24"/>
        </w:rPr>
        <w:t xml:space="preserve">, T., Sasaki, T., </w:t>
      </w:r>
      <w:proofErr w:type="spellStart"/>
      <w:r w:rsidRPr="000541E2">
        <w:rPr>
          <w:rFonts w:ascii="Times New Roman" w:hAnsi="Times New Roman" w:cs="Times New Roman"/>
          <w:sz w:val="24"/>
          <w:szCs w:val="24"/>
        </w:rPr>
        <w:t>Mimori</w:t>
      </w:r>
      <w:proofErr w:type="spellEnd"/>
      <w:r w:rsidRPr="000541E2">
        <w:rPr>
          <w:rFonts w:ascii="Times New Roman" w:hAnsi="Times New Roman" w:cs="Times New Roman"/>
          <w:sz w:val="24"/>
          <w:szCs w:val="24"/>
        </w:rPr>
        <w:t xml:space="preserve">, K., Mori, M. (2012) A new </w:t>
      </w:r>
      <w:proofErr w:type="spellStart"/>
      <w:r w:rsidRPr="000541E2">
        <w:rPr>
          <w:rFonts w:ascii="Times New Roman" w:hAnsi="Times New Roman" w:cs="Times New Roman"/>
          <w:sz w:val="24"/>
          <w:szCs w:val="24"/>
        </w:rPr>
        <w:t>PICTure</w:t>
      </w:r>
      <w:proofErr w:type="spellEnd"/>
      <w:r w:rsidRPr="000541E2">
        <w:rPr>
          <w:rFonts w:ascii="Times New Roman" w:hAnsi="Times New Roman" w:cs="Times New Roman"/>
          <w:sz w:val="24"/>
          <w:szCs w:val="24"/>
        </w:rPr>
        <w:t xml:space="preserve"> of </w:t>
      </w:r>
      <w:proofErr w:type="spellStart"/>
      <w:r w:rsidRPr="000541E2">
        <w:rPr>
          <w:rFonts w:ascii="Times New Roman" w:hAnsi="Times New Roman" w:cs="Times New Roman"/>
          <w:sz w:val="24"/>
          <w:szCs w:val="24"/>
        </w:rPr>
        <w:t>nucleolar</w:t>
      </w:r>
      <w:proofErr w:type="spellEnd"/>
      <w:r w:rsidRPr="000541E2">
        <w:rPr>
          <w:rFonts w:ascii="Times New Roman" w:hAnsi="Times New Roman" w:cs="Times New Roman"/>
          <w:sz w:val="24"/>
          <w:szCs w:val="24"/>
        </w:rPr>
        <w:t xml:space="preserve"> stress. Cancer Sci. 103, 632-637.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Falini</w:t>
      </w:r>
      <w:proofErr w:type="spellEnd"/>
      <w:r w:rsidRPr="000541E2">
        <w:rPr>
          <w:rFonts w:ascii="Times New Roman" w:hAnsi="Times New Roman" w:cs="Times New Roman"/>
          <w:sz w:val="24"/>
          <w:szCs w:val="24"/>
        </w:rPr>
        <w:t xml:space="preserve">, B., </w:t>
      </w:r>
      <w:proofErr w:type="spellStart"/>
      <w:r w:rsidRPr="000541E2">
        <w:rPr>
          <w:rFonts w:ascii="Times New Roman" w:hAnsi="Times New Roman" w:cs="Times New Roman"/>
          <w:sz w:val="24"/>
          <w:szCs w:val="24"/>
        </w:rPr>
        <w:t>Mecucci</w:t>
      </w:r>
      <w:proofErr w:type="spellEnd"/>
      <w:r w:rsidRPr="000541E2">
        <w:rPr>
          <w:rFonts w:ascii="Times New Roman" w:hAnsi="Times New Roman" w:cs="Times New Roman"/>
          <w:sz w:val="24"/>
          <w:szCs w:val="24"/>
        </w:rPr>
        <w:t xml:space="preserve">, C., </w:t>
      </w:r>
      <w:proofErr w:type="spellStart"/>
      <w:r w:rsidRPr="000541E2">
        <w:rPr>
          <w:rFonts w:ascii="Times New Roman" w:hAnsi="Times New Roman" w:cs="Times New Roman"/>
          <w:sz w:val="24"/>
          <w:szCs w:val="24"/>
        </w:rPr>
        <w:t>Tiacci</w:t>
      </w:r>
      <w:proofErr w:type="spellEnd"/>
      <w:r w:rsidRPr="000541E2">
        <w:rPr>
          <w:rFonts w:ascii="Times New Roman" w:hAnsi="Times New Roman" w:cs="Times New Roman"/>
          <w:sz w:val="24"/>
          <w:szCs w:val="24"/>
        </w:rPr>
        <w:t xml:space="preserve">, E., et al. (2005) Cytoplasmic </w:t>
      </w:r>
      <w:proofErr w:type="spellStart"/>
      <w:r w:rsidRPr="000541E2">
        <w:rPr>
          <w:rFonts w:ascii="Times New Roman" w:hAnsi="Times New Roman" w:cs="Times New Roman"/>
          <w:sz w:val="24"/>
          <w:szCs w:val="24"/>
        </w:rPr>
        <w:t>nucleophosmin</w:t>
      </w:r>
      <w:proofErr w:type="spellEnd"/>
      <w:r w:rsidRPr="000541E2">
        <w:rPr>
          <w:rFonts w:ascii="Times New Roman" w:hAnsi="Times New Roman" w:cs="Times New Roman"/>
          <w:sz w:val="24"/>
          <w:szCs w:val="24"/>
        </w:rPr>
        <w:t xml:space="preserve"> in acute </w:t>
      </w:r>
      <w:proofErr w:type="spellStart"/>
      <w:r w:rsidRPr="000541E2">
        <w:rPr>
          <w:rFonts w:ascii="Times New Roman" w:hAnsi="Times New Roman" w:cs="Times New Roman"/>
          <w:sz w:val="24"/>
          <w:szCs w:val="24"/>
        </w:rPr>
        <w:t>myelogenous</w:t>
      </w:r>
      <w:proofErr w:type="spellEnd"/>
      <w:r w:rsidRPr="000541E2">
        <w:rPr>
          <w:rFonts w:ascii="Times New Roman" w:hAnsi="Times New Roman" w:cs="Times New Roman"/>
          <w:sz w:val="24"/>
          <w:szCs w:val="24"/>
        </w:rPr>
        <w:t xml:space="preserve"> leukemia with a normal karyotype. N </w:t>
      </w:r>
      <w:proofErr w:type="spellStart"/>
      <w:r w:rsidRPr="000541E2">
        <w:rPr>
          <w:rFonts w:ascii="Times New Roman" w:hAnsi="Times New Roman" w:cs="Times New Roman"/>
          <w:sz w:val="24"/>
          <w:szCs w:val="24"/>
        </w:rPr>
        <w:t>Engl</w:t>
      </w:r>
      <w:proofErr w:type="spellEnd"/>
      <w:r w:rsidRPr="000541E2">
        <w:rPr>
          <w:rFonts w:ascii="Times New Roman" w:hAnsi="Times New Roman" w:cs="Times New Roman"/>
          <w:sz w:val="24"/>
          <w:szCs w:val="24"/>
        </w:rPr>
        <w:t xml:space="preserve"> J Med 352, 254</w:t>
      </w:r>
      <w:r w:rsidR="008C6970">
        <w:rPr>
          <w:rFonts w:ascii="Times New Roman" w:hAnsi="Times New Roman" w:cs="Times New Roman"/>
          <w:sz w:val="24"/>
          <w:szCs w:val="24"/>
        </w:rPr>
        <w:t>-</w:t>
      </w:r>
      <w:r w:rsidRPr="000541E2">
        <w:rPr>
          <w:rFonts w:ascii="Times New Roman" w:hAnsi="Times New Roman" w:cs="Times New Roman"/>
          <w:sz w:val="24"/>
          <w:szCs w:val="24"/>
        </w:rPr>
        <w:t>266.</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 xml:space="preserve">Villa-Cuesta, E., </w:t>
      </w:r>
      <w:proofErr w:type="spellStart"/>
      <w:r w:rsidRPr="000541E2">
        <w:rPr>
          <w:rFonts w:ascii="Times New Roman" w:hAnsi="Times New Roman" w:cs="Times New Roman"/>
          <w:sz w:val="24"/>
          <w:szCs w:val="24"/>
        </w:rPr>
        <w:t>Boylan</w:t>
      </w:r>
      <w:proofErr w:type="spellEnd"/>
      <w:r w:rsidRPr="000541E2">
        <w:rPr>
          <w:rFonts w:ascii="Times New Roman" w:hAnsi="Times New Roman" w:cs="Times New Roman"/>
          <w:sz w:val="24"/>
          <w:szCs w:val="24"/>
        </w:rPr>
        <w:t xml:space="preserve">, J.M., Tatar, M., </w:t>
      </w:r>
      <w:proofErr w:type="spellStart"/>
      <w:r w:rsidRPr="000541E2">
        <w:rPr>
          <w:rFonts w:ascii="Times New Roman" w:hAnsi="Times New Roman" w:cs="Times New Roman"/>
          <w:sz w:val="24"/>
          <w:szCs w:val="24"/>
        </w:rPr>
        <w:t>Gruppuso</w:t>
      </w:r>
      <w:proofErr w:type="spellEnd"/>
      <w:r w:rsidRPr="000541E2">
        <w:rPr>
          <w:rFonts w:ascii="Times New Roman" w:hAnsi="Times New Roman" w:cs="Times New Roman"/>
          <w:sz w:val="24"/>
          <w:szCs w:val="24"/>
        </w:rPr>
        <w:t xml:space="preserve">, P.A. (2011) Resveratrol Inhibits Protein Translation in Hepatic Cells. </w:t>
      </w:r>
      <w:proofErr w:type="spellStart"/>
      <w:r w:rsidRPr="000541E2">
        <w:rPr>
          <w:rFonts w:ascii="Times New Roman" w:hAnsi="Times New Roman" w:cs="Times New Roman"/>
          <w:sz w:val="24"/>
          <w:szCs w:val="24"/>
        </w:rPr>
        <w:t>PLoS</w:t>
      </w:r>
      <w:proofErr w:type="spellEnd"/>
      <w:r w:rsidRPr="000541E2">
        <w:rPr>
          <w:rFonts w:ascii="Times New Roman" w:hAnsi="Times New Roman" w:cs="Times New Roman"/>
          <w:sz w:val="24"/>
          <w:szCs w:val="24"/>
        </w:rPr>
        <w:t xml:space="preserve"> ONE 6(12), e29513.</w:t>
      </w:r>
    </w:p>
    <w:p w:rsidR="000541E2" w:rsidRDefault="000541E2" w:rsidP="000541E2">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Bishayee</w:t>
      </w:r>
      <w:proofErr w:type="spellEnd"/>
      <w:r w:rsidRPr="000541E2">
        <w:rPr>
          <w:rFonts w:ascii="Times New Roman" w:hAnsi="Times New Roman" w:cs="Times New Roman"/>
          <w:sz w:val="24"/>
          <w:szCs w:val="24"/>
        </w:rPr>
        <w:t xml:space="preserve">, A., </w:t>
      </w:r>
      <w:proofErr w:type="spellStart"/>
      <w:r w:rsidRPr="000541E2">
        <w:rPr>
          <w:rFonts w:ascii="Times New Roman" w:hAnsi="Times New Roman" w:cs="Times New Roman"/>
          <w:sz w:val="24"/>
          <w:szCs w:val="24"/>
        </w:rPr>
        <w:t>Dhir</w:t>
      </w:r>
      <w:proofErr w:type="spellEnd"/>
      <w:r w:rsidRPr="000541E2">
        <w:rPr>
          <w:rFonts w:ascii="Times New Roman" w:hAnsi="Times New Roman" w:cs="Times New Roman"/>
          <w:sz w:val="24"/>
          <w:szCs w:val="24"/>
        </w:rPr>
        <w:t xml:space="preserve">, N. (2009) Resveratrol-mediated chemoprevention of </w:t>
      </w:r>
      <w:proofErr w:type="spellStart"/>
      <w:r w:rsidRPr="000541E2">
        <w:rPr>
          <w:rFonts w:ascii="Times New Roman" w:hAnsi="Times New Roman" w:cs="Times New Roman"/>
          <w:sz w:val="24"/>
          <w:szCs w:val="24"/>
        </w:rPr>
        <w:t>diethylnitrosamine</w:t>
      </w:r>
      <w:proofErr w:type="spellEnd"/>
      <w:r w:rsidRPr="000541E2">
        <w:rPr>
          <w:rFonts w:ascii="Times New Roman" w:hAnsi="Times New Roman" w:cs="Times New Roman"/>
          <w:sz w:val="24"/>
          <w:szCs w:val="24"/>
        </w:rPr>
        <w:t xml:space="preserve">-initiated </w:t>
      </w:r>
      <w:proofErr w:type="spellStart"/>
      <w:r w:rsidRPr="000541E2">
        <w:rPr>
          <w:rFonts w:ascii="Times New Roman" w:hAnsi="Times New Roman" w:cs="Times New Roman"/>
          <w:sz w:val="24"/>
          <w:szCs w:val="24"/>
        </w:rPr>
        <w:t>hepatocarcinogenesis</w:t>
      </w:r>
      <w:proofErr w:type="spellEnd"/>
      <w:r w:rsidRPr="000541E2">
        <w:rPr>
          <w:rFonts w:ascii="Times New Roman" w:hAnsi="Times New Roman" w:cs="Times New Roman"/>
          <w:sz w:val="24"/>
          <w:szCs w:val="24"/>
        </w:rPr>
        <w:t xml:space="preserve">: inhibition of cell proliferation and induction of apoptosis. </w:t>
      </w:r>
      <w:proofErr w:type="spellStart"/>
      <w:r w:rsidRPr="000541E2">
        <w:rPr>
          <w:rFonts w:ascii="Times New Roman" w:hAnsi="Times New Roman" w:cs="Times New Roman"/>
          <w:sz w:val="24"/>
          <w:szCs w:val="24"/>
        </w:rPr>
        <w:t>Chem</w:t>
      </w:r>
      <w:proofErr w:type="spellEnd"/>
      <w:r w:rsidRPr="000541E2">
        <w:rPr>
          <w:rFonts w:ascii="Times New Roman" w:hAnsi="Times New Roman" w:cs="Times New Roman"/>
          <w:sz w:val="24"/>
          <w:szCs w:val="24"/>
        </w:rPr>
        <w:t xml:space="preserve"> </w:t>
      </w:r>
      <w:proofErr w:type="spellStart"/>
      <w:r w:rsidRPr="000541E2">
        <w:rPr>
          <w:rFonts w:ascii="Times New Roman" w:hAnsi="Times New Roman" w:cs="Times New Roman"/>
          <w:sz w:val="24"/>
          <w:szCs w:val="24"/>
        </w:rPr>
        <w:t>Biol</w:t>
      </w:r>
      <w:proofErr w:type="spellEnd"/>
      <w:r w:rsidRPr="000541E2">
        <w:rPr>
          <w:rFonts w:ascii="Times New Roman" w:hAnsi="Times New Roman" w:cs="Times New Roman"/>
          <w:sz w:val="24"/>
          <w:szCs w:val="24"/>
        </w:rPr>
        <w:t xml:space="preserve"> Interact 179, 131</w:t>
      </w:r>
      <w:r w:rsidR="008C6970">
        <w:rPr>
          <w:rFonts w:ascii="Times New Roman" w:hAnsi="Times New Roman" w:cs="Times New Roman"/>
          <w:sz w:val="24"/>
          <w:szCs w:val="24"/>
        </w:rPr>
        <w:t>-</w:t>
      </w:r>
      <w:r w:rsidRPr="000541E2">
        <w:rPr>
          <w:rFonts w:ascii="Times New Roman" w:hAnsi="Times New Roman" w:cs="Times New Roman"/>
          <w:sz w:val="24"/>
          <w:szCs w:val="24"/>
        </w:rPr>
        <w:t>144.</w:t>
      </w:r>
    </w:p>
    <w:p w:rsidR="000541E2" w:rsidRDefault="000541E2" w:rsidP="000541E2">
      <w:pPr>
        <w:pStyle w:val="ListParagraph"/>
        <w:numPr>
          <w:ilvl w:val="0"/>
          <w:numId w:val="1"/>
        </w:numPr>
        <w:ind w:firstLineChars="0"/>
        <w:rPr>
          <w:rFonts w:ascii="Times New Roman" w:hAnsi="Times New Roman" w:cs="Times New Roman"/>
          <w:sz w:val="24"/>
          <w:szCs w:val="24"/>
        </w:rPr>
      </w:pPr>
      <w:proofErr w:type="spellStart"/>
      <w:r w:rsidRPr="000541E2">
        <w:rPr>
          <w:rFonts w:ascii="Times New Roman" w:hAnsi="Times New Roman" w:cs="Times New Roman"/>
          <w:sz w:val="24"/>
          <w:szCs w:val="24"/>
        </w:rPr>
        <w:t>Mortazavi</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A</w:t>
      </w:r>
      <w:r w:rsidR="00320AEE">
        <w:rPr>
          <w:rFonts w:ascii="Times New Roman" w:hAnsi="Times New Roman" w:cs="Times New Roman"/>
          <w:sz w:val="24"/>
          <w:szCs w:val="24"/>
        </w:rPr>
        <w:t>.</w:t>
      </w:r>
      <w:r w:rsidRPr="000541E2">
        <w:rPr>
          <w:rFonts w:ascii="Times New Roman" w:hAnsi="Times New Roman" w:cs="Times New Roman"/>
          <w:sz w:val="24"/>
          <w:szCs w:val="24"/>
        </w:rPr>
        <w:t>, Williams</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B</w:t>
      </w:r>
      <w:r w:rsidR="00320AEE">
        <w:rPr>
          <w:rFonts w:ascii="Times New Roman" w:hAnsi="Times New Roman" w:cs="Times New Roman"/>
          <w:sz w:val="24"/>
          <w:szCs w:val="24"/>
        </w:rPr>
        <w:t>.</w:t>
      </w:r>
      <w:r w:rsidRPr="000541E2">
        <w:rPr>
          <w:rFonts w:ascii="Times New Roman" w:hAnsi="Times New Roman" w:cs="Times New Roman"/>
          <w:sz w:val="24"/>
          <w:szCs w:val="24"/>
        </w:rPr>
        <w:t>A</w:t>
      </w:r>
      <w:r w:rsidR="00320AEE">
        <w:rPr>
          <w:rFonts w:ascii="Times New Roman" w:hAnsi="Times New Roman" w:cs="Times New Roman"/>
          <w:sz w:val="24"/>
          <w:szCs w:val="24"/>
        </w:rPr>
        <w:t>.</w:t>
      </w:r>
      <w:r w:rsidRPr="000541E2">
        <w:rPr>
          <w:rFonts w:ascii="Times New Roman" w:hAnsi="Times New Roman" w:cs="Times New Roman"/>
          <w:sz w:val="24"/>
          <w:szCs w:val="24"/>
        </w:rPr>
        <w:t>, McCue</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K</w:t>
      </w:r>
      <w:r w:rsidR="00320AEE">
        <w:rPr>
          <w:rFonts w:ascii="Times New Roman" w:hAnsi="Times New Roman" w:cs="Times New Roman"/>
          <w:sz w:val="24"/>
          <w:szCs w:val="24"/>
        </w:rPr>
        <w:t>.</w:t>
      </w:r>
      <w:r w:rsidRPr="000541E2">
        <w:rPr>
          <w:rFonts w:ascii="Times New Roman" w:hAnsi="Times New Roman" w:cs="Times New Roman"/>
          <w:sz w:val="24"/>
          <w:szCs w:val="24"/>
        </w:rPr>
        <w:t>, Schaeffer</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L</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w:t>
      </w:r>
      <w:proofErr w:type="spellStart"/>
      <w:r w:rsidRPr="000541E2">
        <w:rPr>
          <w:rFonts w:ascii="Times New Roman" w:hAnsi="Times New Roman" w:cs="Times New Roman"/>
          <w:sz w:val="24"/>
          <w:szCs w:val="24"/>
        </w:rPr>
        <w:t>Wold</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B.</w:t>
      </w:r>
      <w:r w:rsidRPr="000541E2">
        <w:rPr>
          <w:rFonts w:ascii="Times New Roman" w:hAnsi="Times New Roman" w:cs="Times New Roman" w:hint="eastAsia"/>
          <w:sz w:val="24"/>
          <w:szCs w:val="24"/>
        </w:rPr>
        <w:t xml:space="preserve"> (2008) </w:t>
      </w:r>
      <w:r w:rsidRPr="000541E2">
        <w:rPr>
          <w:rFonts w:ascii="Times New Roman" w:hAnsi="Times New Roman" w:cs="Times New Roman"/>
          <w:sz w:val="24"/>
          <w:szCs w:val="24"/>
        </w:rPr>
        <w:t xml:space="preserve">Mapping and quantifying mammalian </w:t>
      </w:r>
      <w:proofErr w:type="spellStart"/>
      <w:r w:rsidRPr="000541E2">
        <w:rPr>
          <w:rFonts w:ascii="Times New Roman" w:hAnsi="Times New Roman" w:cs="Times New Roman"/>
          <w:sz w:val="24"/>
          <w:szCs w:val="24"/>
        </w:rPr>
        <w:t>transcriptomes</w:t>
      </w:r>
      <w:proofErr w:type="spellEnd"/>
      <w:r w:rsidRPr="000541E2">
        <w:rPr>
          <w:rFonts w:ascii="Times New Roman" w:hAnsi="Times New Roman" w:cs="Times New Roman"/>
          <w:sz w:val="24"/>
          <w:szCs w:val="24"/>
        </w:rPr>
        <w:t xml:space="preserve"> by RNA-Seq. Nat Methods 5(7):621-8.</w:t>
      </w:r>
    </w:p>
    <w:p w:rsidR="00320AEE" w:rsidRDefault="000541E2" w:rsidP="00320AEE">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hint="eastAsia"/>
          <w:sz w:val="24"/>
          <w:szCs w:val="24"/>
        </w:rPr>
        <w:t>Bernstein</w:t>
      </w:r>
      <w:r w:rsidR="00320AEE">
        <w:rPr>
          <w:rFonts w:ascii="Times New Roman" w:hAnsi="Times New Roman" w:cs="Times New Roman"/>
          <w:sz w:val="24"/>
          <w:szCs w:val="24"/>
        </w:rPr>
        <w:t>,</w:t>
      </w:r>
      <w:r w:rsidR="00320AEE">
        <w:rPr>
          <w:rFonts w:ascii="Times New Roman" w:hAnsi="Times New Roman" w:cs="Times New Roman" w:hint="eastAsia"/>
          <w:sz w:val="24"/>
          <w:szCs w:val="24"/>
        </w:rPr>
        <w:t xml:space="preserve"> S</w:t>
      </w:r>
      <w:r w:rsidR="00320AEE">
        <w:rPr>
          <w:rFonts w:ascii="Times New Roman" w:hAnsi="Times New Roman" w:cs="Times New Roman"/>
          <w:sz w:val="24"/>
          <w:szCs w:val="24"/>
        </w:rPr>
        <w:t>.,</w:t>
      </w:r>
      <w:r w:rsidRPr="000541E2">
        <w:rPr>
          <w:rFonts w:ascii="Times New Roman" w:hAnsi="Times New Roman" w:cs="Times New Roman" w:hint="eastAsia"/>
          <w:sz w:val="24"/>
          <w:szCs w:val="24"/>
        </w:rPr>
        <w:t xml:space="preserve"> Bernstein</w:t>
      </w:r>
      <w:r w:rsidR="00320AEE">
        <w:rPr>
          <w:rFonts w:ascii="Times New Roman" w:hAnsi="Times New Roman" w:cs="Times New Roman"/>
          <w:sz w:val="24"/>
          <w:szCs w:val="24"/>
        </w:rPr>
        <w:t>,</w:t>
      </w:r>
      <w:r w:rsidRPr="000541E2">
        <w:rPr>
          <w:rFonts w:ascii="Times New Roman" w:hAnsi="Times New Roman" w:cs="Times New Roman" w:hint="eastAsia"/>
          <w:sz w:val="24"/>
          <w:szCs w:val="24"/>
        </w:rPr>
        <w:t xml:space="preserve"> R. (1999) </w:t>
      </w:r>
      <w:proofErr w:type="spellStart"/>
      <w:r w:rsidRPr="000541E2">
        <w:rPr>
          <w:rFonts w:ascii="Times New Roman" w:hAnsi="Times New Roman" w:cs="Times New Roman" w:hint="eastAsia"/>
          <w:sz w:val="24"/>
          <w:szCs w:val="24"/>
        </w:rPr>
        <w:t>Schaum</w:t>
      </w:r>
      <w:r w:rsidRPr="000541E2">
        <w:rPr>
          <w:rFonts w:ascii="Times New Roman" w:hAnsi="Times New Roman" w:cs="Times New Roman"/>
          <w:sz w:val="24"/>
          <w:szCs w:val="24"/>
        </w:rPr>
        <w:t>’</w:t>
      </w:r>
      <w:r w:rsidRPr="000541E2">
        <w:rPr>
          <w:rFonts w:ascii="Times New Roman" w:hAnsi="Times New Roman" w:cs="Times New Roman" w:hint="eastAsia"/>
          <w:sz w:val="24"/>
          <w:szCs w:val="24"/>
        </w:rPr>
        <w:t>s</w:t>
      </w:r>
      <w:proofErr w:type="spellEnd"/>
      <w:r w:rsidRPr="000541E2">
        <w:rPr>
          <w:rFonts w:ascii="Times New Roman" w:hAnsi="Times New Roman" w:cs="Times New Roman" w:hint="eastAsia"/>
          <w:sz w:val="24"/>
          <w:szCs w:val="24"/>
        </w:rPr>
        <w:t xml:space="preserve"> Outline of Theory and Problems of Elements of Statistics II. McGraw-Hill, USA.</w:t>
      </w:r>
    </w:p>
    <w:p w:rsidR="000541E2" w:rsidRPr="00320AEE" w:rsidRDefault="000541E2" w:rsidP="00320AEE">
      <w:pPr>
        <w:pStyle w:val="ListParagraph"/>
        <w:numPr>
          <w:ilvl w:val="0"/>
          <w:numId w:val="1"/>
        </w:numPr>
        <w:ind w:firstLineChars="0"/>
        <w:rPr>
          <w:rFonts w:ascii="Times New Roman" w:hAnsi="Times New Roman" w:cs="Times New Roman"/>
          <w:sz w:val="24"/>
          <w:szCs w:val="24"/>
        </w:rPr>
      </w:pPr>
      <w:proofErr w:type="spellStart"/>
      <w:r w:rsidRPr="00320AEE">
        <w:rPr>
          <w:rFonts w:ascii="Times New Roman" w:hAnsi="Times New Roman" w:cs="Times New Roman" w:hint="eastAsia"/>
          <w:sz w:val="24"/>
          <w:szCs w:val="24"/>
        </w:rPr>
        <w:t>Voy</w:t>
      </w:r>
      <w:proofErr w:type="spellEnd"/>
      <w:r w:rsidR="00320AEE">
        <w:rPr>
          <w:rFonts w:ascii="Times New Roman" w:hAnsi="Times New Roman" w:cs="Times New Roman"/>
          <w:sz w:val="24"/>
          <w:szCs w:val="24"/>
        </w:rPr>
        <w:t>,</w:t>
      </w:r>
      <w:r w:rsidRPr="00320AEE">
        <w:rPr>
          <w:rFonts w:ascii="Times New Roman" w:hAnsi="Times New Roman" w:cs="Times New Roman" w:hint="eastAsia"/>
          <w:sz w:val="24"/>
          <w:szCs w:val="24"/>
        </w:rPr>
        <w:t xml:space="preserve"> BH, et al. (2006) Extracting gene networks for low-dose radiation using graph theoretical algorithms. </w:t>
      </w:r>
      <w:proofErr w:type="spellStart"/>
      <w:r w:rsidRPr="00320AEE">
        <w:rPr>
          <w:rFonts w:ascii="Times New Roman" w:hAnsi="Times New Roman" w:cs="Times New Roman" w:hint="eastAsia"/>
          <w:sz w:val="24"/>
          <w:szCs w:val="24"/>
        </w:rPr>
        <w:t>PLoS</w:t>
      </w:r>
      <w:proofErr w:type="spellEnd"/>
      <w:r w:rsidRPr="00320AEE">
        <w:rPr>
          <w:rFonts w:ascii="Times New Roman" w:hAnsi="Times New Roman" w:cs="Times New Roman" w:hint="eastAsia"/>
          <w:sz w:val="24"/>
          <w:szCs w:val="24"/>
        </w:rPr>
        <w:t xml:space="preserve"> </w:t>
      </w:r>
      <w:proofErr w:type="spellStart"/>
      <w:r w:rsidRPr="00320AEE">
        <w:rPr>
          <w:rFonts w:ascii="Times New Roman" w:hAnsi="Times New Roman" w:cs="Times New Roman" w:hint="eastAsia"/>
          <w:sz w:val="24"/>
          <w:szCs w:val="24"/>
        </w:rPr>
        <w:t>Comput</w:t>
      </w:r>
      <w:proofErr w:type="spellEnd"/>
      <w:r w:rsidRPr="00320AEE">
        <w:rPr>
          <w:rFonts w:ascii="Times New Roman" w:hAnsi="Times New Roman" w:cs="Times New Roman" w:hint="eastAsia"/>
          <w:sz w:val="24"/>
          <w:szCs w:val="24"/>
        </w:rPr>
        <w:t>. Biol., 2, e89.</w:t>
      </w:r>
    </w:p>
    <w:p w:rsidR="000541E2" w:rsidRDefault="000541E2" w:rsidP="00BC03D7">
      <w:pPr>
        <w:pStyle w:val="ListParagraph"/>
        <w:numPr>
          <w:ilvl w:val="0"/>
          <w:numId w:val="1"/>
        </w:numPr>
        <w:ind w:left="425" w:hangingChars="177" w:hanging="425"/>
        <w:rPr>
          <w:rFonts w:ascii="Times New Roman" w:hAnsi="Times New Roman" w:cs="Times New Roman"/>
          <w:sz w:val="24"/>
          <w:szCs w:val="24"/>
        </w:rPr>
      </w:pPr>
      <w:r w:rsidRPr="000541E2">
        <w:rPr>
          <w:rFonts w:ascii="Times New Roman" w:eastAsia="SimSun" w:hAnsi="Times New Roman" w:cs="Times New Roman"/>
          <w:sz w:val="24"/>
          <w:szCs w:val="24"/>
        </w:rPr>
        <w:t>Ricci</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P</w:t>
      </w:r>
      <w:r w:rsidRPr="000541E2">
        <w:rPr>
          <w:rFonts w:ascii="Times New Roman" w:hAnsi="Times New Roman" w:cs="Times New Roman"/>
          <w:sz w:val="24"/>
          <w:szCs w:val="24"/>
          <w:lang w:eastAsia="en-US"/>
        </w:rPr>
        <w:t>.</w:t>
      </w:r>
      <w:r w:rsidRPr="000541E2">
        <w:rPr>
          <w:rFonts w:ascii="Times New Roman" w:eastAsia="SimSun" w:hAnsi="Times New Roman" w:cs="Times New Roman"/>
          <w:sz w:val="24"/>
          <w:szCs w:val="24"/>
        </w:rPr>
        <w:t>F.</w:t>
      </w:r>
      <w:r w:rsidRPr="000541E2">
        <w:rPr>
          <w:rFonts w:ascii="Times New Roman" w:hAnsi="Times New Roman" w:cs="Times New Roman"/>
          <w:sz w:val="24"/>
          <w:szCs w:val="24"/>
        </w:rPr>
        <w:t xml:space="preserve"> (2006)</w:t>
      </w:r>
      <w:r w:rsidRPr="000541E2">
        <w:rPr>
          <w:rFonts w:ascii="Times New Roman" w:hAnsi="Times New Roman" w:cs="Times New Roman"/>
          <w:sz w:val="24"/>
          <w:szCs w:val="24"/>
          <w:lang w:eastAsia="en-US"/>
        </w:rPr>
        <w:t xml:space="preserve"> Environmental and health risk assessment and management: principles and practices; </w:t>
      </w:r>
      <w:r w:rsidRPr="000541E2">
        <w:rPr>
          <w:rFonts w:ascii="Times New Roman" w:eastAsia="SimSun" w:hAnsi="Times New Roman" w:cs="Times New Roman"/>
          <w:sz w:val="24"/>
          <w:szCs w:val="24"/>
        </w:rPr>
        <w:t>Springer</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Dordrecht</w:t>
      </w:r>
      <w:r w:rsidRPr="000541E2">
        <w:rPr>
          <w:rFonts w:ascii="Times New Roman" w:hAnsi="Times New Roman" w:cs="Times New Roman"/>
          <w:sz w:val="24"/>
          <w:szCs w:val="24"/>
          <w:lang w:eastAsia="en-US"/>
        </w:rPr>
        <w:t xml:space="preserve">, </w:t>
      </w:r>
      <w:r w:rsidRPr="000541E2">
        <w:rPr>
          <w:rFonts w:ascii="Times New Roman" w:eastAsia="SimSun" w:hAnsi="Times New Roman" w:cs="Times New Roman"/>
          <w:sz w:val="24"/>
          <w:szCs w:val="24"/>
        </w:rPr>
        <w:t>The Netherlands</w:t>
      </w:r>
      <w:r w:rsidRPr="000541E2">
        <w:rPr>
          <w:rFonts w:ascii="Times New Roman" w:hAnsi="Times New Roman" w:cs="Times New Roman"/>
          <w:sz w:val="24"/>
          <w:szCs w:val="24"/>
          <w:lang w:eastAsia="en-US"/>
        </w:rPr>
        <w:t>;</w:t>
      </w:r>
      <w:r w:rsidRPr="000541E2">
        <w:rPr>
          <w:rFonts w:ascii="Times New Roman" w:eastAsia="SimSun" w:hAnsi="Times New Roman" w:cs="Times New Roman"/>
          <w:sz w:val="24"/>
          <w:szCs w:val="24"/>
        </w:rPr>
        <w:t xml:space="preserve"> </w:t>
      </w:r>
      <w:r w:rsidRPr="000541E2">
        <w:rPr>
          <w:rFonts w:ascii="Times New Roman" w:hAnsi="Times New Roman" w:cs="Times New Roman"/>
          <w:sz w:val="24"/>
          <w:szCs w:val="24"/>
          <w:lang w:eastAsia="en-US"/>
        </w:rPr>
        <w:t xml:space="preserve">pp. </w:t>
      </w:r>
      <w:r w:rsidRPr="000541E2">
        <w:rPr>
          <w:rFonts w:ascii="Times New Roman" w:eastAsia="SimSun" w:hAnsi="Times New Roman" w:cs="Times New Roman"/>
          <w:sz w:val="24"/>
          <w:szCs w:val="24"/>
        </w:rPr>
        <w:t>291</w:t>
      </w:r>
      <w:r w:rsidR="008C6970">
        <w:rPr>
          <w:rFonts w:ascii="Times New Roman" w:hAnsi="Times New Roman" w:cs="Times New Roman"/>
          <w:sz w:val="24"/>
          <w:szCs w:val="24"/>
        </w:rPr>
        <w:t>-</w:t>
      </w:r>
      <w:r w:rsidRPr="000541E2">
        <w:rPr>
          <w:rFonts w:ascii="Times New Roman" w:eastAsia="SimSun" w:hAnsi="Times New Roman" w:cs="Times New Roman"/>
          <w:sz w:val="24"/>
          <w:szCs w:val="24"/>
        </w:rPr>
        <w:t>2</w:t>
      </w:r>
      <w:r w:rsidRPr="000541E2">
        <w:rPr>
          <w:rFonts w:ascii="Times New Roman" w:hAnsi="Times New Roman" w:cs="Times New Roman"/>
          <w:sz w:val="24"/>
          <w:szCs w:val="24"/>
          <w:lang w:eastAsia="en-US"/>
        </w:rPr>
        <w:t>9</w:t>
      </w:r>
      <w:r w:rsidRPr="000541E2">
        <w:rPr>
          <w:rFonts w:ascii="Times New Roman" w:eastAsia="SimSun" w:hAnsi="Times New Roman" w:cs="Times New Roman"/>
          <w:sz w:val="24"/>
          <w:szCs w:val="24"/>
        </w:rPr>
        <w:t>3</w:t>
      </w:r>
      <w:r w:rsidRPr="000541E2">
        <w:rPr>
          <w:rFonts w:ascii="Times New Roman" w:hAnsi="Times New Roman" w:cs="Times New Roman"/>
          <w:sz w:val="24"/>
          <w:szCs w:val="24"/>
          <w:lang w:eastAsia="en-US"/>
        </w:rPr>
        <w:t>.</w:t>
      </w:r>
    </w:p>
    <w:p w:rsidR="000541E2" w:rsidRDefault="000541E2" w:rsidP="00BC03D7">
      <w:pPr>
        <w:pStyle w:val="ListParagraph"/>
        <w:numPr>
          <w:ilvl w:val="0"/>
          <w:numId w:val="1"/>
        </w:numPr>
        <w:ind w:left="425" w:hangingChars="177" w:hanging="425"/>
        <w:rPr>
          <w:ins w:id="31" w:author="IIL7" w:date="2013-09-10T10:17:00Z"/>
          <w:rFonts w:ascii="Times New Roman" w:hAnsi="Times New Roman" w:cs="Times New Roman"/>
          <w:sz w:val="24"/>
          <w:szCs w:val="24"/>
        </w:rPr>
      </w:pPr>
      <w:r w:rsidRPr="000541E2">
        <w:rPr>
          <w:rFonts w:ascii="Times New Roman" w:hAnsi="Times New Roman" w:cs="Times New Roman"/>
          <w:sz w:val="24"/>
          <w:szCs w:val="24"/>
        </w:rPr>
        <w:t>Leon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S</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J</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w:t>
      </w:r>
      <w:r w:rsidRPr="000541E2">
        <w:rPr>
          <w:rFonts w:ascii="Times New Roman" w:hAnsi="Times New Roman" w:cs="Times New Roman" w:hint="eastAsia"/>
          <w:sz w:val="24"/>
          <w:szCs w:val="24"/>
        </w:rPr>
        <w:t xml:space="preserve">(2009) </w:t>
      </w:r>
      <w:r w:rsidRPr="000541E2">
        <w:rPr>
          <w:rFonts w:ascii="Times New Roman" w:hAnsi="Times New Roman" w:cs="Times New Roman"/>
          <w:sz w:val="24"/>
          <w:szCs w:val="24"/>
        </w:rPr>
        <w:t>Linear algebra with applications</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Pearson</w:t>
      </w:r>
      <w:r w:rsidRPr="000541E2">
        <w:rPr>
          <w:rFonts w:ascii="Times New Roman" w:hAnsi="Times New Roman" w:cs="Times New Roman" w:hint="eastAsia"/>
          <w:sz w:val="24"/>
          <w:szCs w:val="24"/>
        </w:rPr>
        <w:t>;</w:t>
      </w:r>
      <w:r w:rsidRPr="000541E2">
        <w:rPr>
          <w:rFonts w:ascii="Times New Roman" w:hAnsi="Times New Roman" w:cs="Times New Roman"/>
          <w:sz w:val="24"/>
          <w:szCs w:val="24"/>
        </w:rPr>
        <w:t xml:space="preserve"> 8</w:t>
      </w:r>
      <w:r w:rsidRPr="000541E2">
        <w:rPr>
          <w:rFonts w:ascii="Times New Roman" w:hAnsi="Times New Roman" w:cs="Times New Roman"/>
          <w:sz w:val="24"/>
          <w:szCs w:val="24"/>
          <w:vertAlign w:val="superscript"/>
        </w:rPr>
        <w:t>th</w:t>
      </w:r>
      <w:r w:rsidRPr="000541E2">
        <w:rPr>
          <w:rFonts w:ascii="Times New Roman" w:hAnsi="Times New Roman" w:cs="Times New Roman"/>
          <w:sz w:val="24"/>
          <w:szCs w:val="24"/>
        </w:rPr>
        <w:t xml:space="preserve"> ed</w:t>
      </w:r>
      <w:r w:rsidRPr="000541E2">
        <w:rPr>
          <w:rFonts w:ascii="Times New Roman" w:hAnsi="Times New Roman" w:cs="Times New Roman" w:hint="eastAsia"/>
          <w:sz w:val="24"/>
          <w:szCs w:val="24"/>
        </w:rPr>
        <w:t>ition.</w:t>
      </w:r>
    </w:p>
    <w:p w:rsidR="002B6813" w:rsidRPr="002B6813" w:rsidRDefault="002B6813" w:rsidP="002B6813">
      <w:pPr>
        <w:rPr>
          <w:rFonts w:ascii="Times New Roman" w:hAnsi="Times New Roman" w:cs="Times New Roman"/>
          <w:color w:val="FF0000"/>
          <w:sz w:val="24"/>
          <w:szCs w:val="24"/>
          <w:rPrChange w:id="32" w:author="IIL7" w:date="2013-09-10T10:17:00Z">
            <w:rPr/>
          </w:rPrChange>
        </w:rPr>
        <w:pPrChange w:id="33" w:author="IIL7" w:date="2013-09-10T10:17:00Z">
          <w:pPr>
            <w:pStyle w:val="ListParagraph"/>
            <w:numPr>
              <w:numId w:val="1"/>
            </w:numPr>
            <w:ind w:left="425" w:hangingChars="177" w:hanging="425"/>
          </w:pPr>
        </w:pPrChange>
      </w:pPr>
      <w:ins w:id="34" w:author="IIL7" w:date="2013-09-10T10:17:00Z">
        <w:r w:rsidRPr="002B6813">
          <w:rPr>
            <w:rFonts w:ascii="Times New Roman" w:hAnsi="Times New Roman" w:cs="Times New Roman"/>
            <w:color w:val="FF0000"/>
            <w:sz w:val="24"/>
            <w:szCs w:val="24"/>
            <w:rPrChange w:id="35" w:author="IIL7" w:date="2013-09-10T10:17:00Z">
              <w:rPr>
                <w:rFonts w:ascii="Times New Roman" w:hAnsi="Times New Roman" w:cs="Times New Roman"/>
                <w:sz w:val="24"/>
                <w:szCs w:val="24"/>
              </w:rPr>
            </w:rPrChange>
          </w:rPr>
          <w:t>30.5 Johannes Rainer, Fatima Sanchez-</w:t>
        </w:r>
        <w:proofErr w:type="spellStart"/>
        <w:r w:rsidRPr="002B6813">
          <w:rPr>
            <w:rFonts w:ascii="Times New Roman" w:hAnsi="Times New Roman" w:cs="Times New Roman"/>
            <w:color w:val="FF0000"/>
            <w:sz w:val="24"/>
            <w:szCs w:val="24"/>
            <w:rPrChange w:id="36" w:author="IIL7" w:date="2013-09-10T10:17:00Z">
              <w:rPr>
                <w:rFonts w:ascii="Times New Roman" w:hAnsi="Times New Roman" w:cs="Times New Roman"/>
                <w:sz w:val="24"/>
                <w:szCs w:val="24"/>
              </w:rPr>
            </w:rPrChange>
          </w:rPr>
          <w:t>Cabo</w:t>
        </w:r>
        <w:proofErr w:type="spellEnd"/>
        <w:r w:rsidRPr="002B6813">
          <w:rPr>
            <w:rFonts w:ascii="Times New Roman" w:hAnsi="Times New Roman" w:cs="Times New Roman"/>
            <w:color w:val="FF0000"/>
            <w:sz w:val="24"/>
            <w:szCs w:val="24"/>
            <w:rPrChange w:id="37" w:author="IIL7" w:date="2013-09-10T10:17:00Z">
              <w:rPr>
                <w:rFonts w:ascii="Times New Roman" w:hAnsi="Times New Roman" w:cs="Times New Roman"/>
                <w:sz w:val="24"/>
                <w:szCs w:val="24"/>
              </w:rPr>
            </w:rPrChange>
          </w:rPr>
          <w:t xml:space="preserve">, </w:t>
        </w:r>
        <w:proofErr w:type="spellStart"/>
        <w:r w:rsidRPr="002B6813">
          <w:rPr>
            <w:rFonts w:ascii="Times New Roman" w:hAnsi="Times New Roman" w:cs="Times New Roman"/>
            <w:color w:val="FF0000"/>
            <w:sz w:val="24"/>
            <w:szCs w:val="24"/>
            <w:rPrChange w:id="38" w:author="IIL7" w:date="2013-09-10T10:17:00Z">
              <w:rPr>
                <w:rFonts w:ascii="Times New Roman" w:hAnsi="Times New Roman" w:cs="Times New Roman"/>
                <w:sz w:val="24"/>
                <w:szCs w:val="24"/>
              </w:rPr>
            </w:rPrChange>
          </w:rPr>
          <w:t>Gernot</w:t>
        </w:r>
        <w:proofErr w:type="spellEnd"/>
        <w:r w:rsidRPr="002B6813">
          <w:rPr>
            <w:rFonts w:ascii="Times New Roman" w:hAnsi="Times New Roman" w:cs="Times New Roman"/>
            <w:color w:val="FF0000"/>
            <w:sz w:val="24"/>
            <w:szCs w:val="24"/>
            <w:rPrChange w:id="39" w:author="IIL7" w:date="2013-09-10T10:17:00Z">
              <w:rPr>
                <w:rFonts w:ascii="Times New Roman" w:hAnsi="Times New Roman" w:cs="Times New Roman"/>
                <w:sz w:val="24"/>
                <w:szCs w:val="24"/>
              </w:rPr>
            </w:rPrChange>
          </w:rPr>
          <w:t xml:space="preserve"> Stocker, Alexander </w:t>
        </w:r>
        <w:proofErr w:type="spellStart"/>
        <w:r w:rsidRPr="002B6813">
          <w:rPr>
            <w:rFonts w:ascii="Times New Roman" w:hAnsi="Times New Roman" w:cs="Times New Roman"/>
            <w:color w:val="FF0000"/>
            <w:sz w:val="24"/>
            <w:szCs w:val="24"/>
            <w:rPrChange w:id="40" w:author="IIL7" w:date="2013-09-10T10:17:00Z">
              <w:rPr>
                <w:rFonts w:ascii="Times New Roman" w:hAnsi="Times New Roman" w:cs="Times New Roman"/>
                <w:sz w:val="24"/>
                <w:szCs w:val="24"/>
              </w:rPr>
            </w:rPrChange>
          </w:rPr>
          <w:t>Sturn</w:t>
        </w:r>
        <w:proofErr w:type="spellEnd"/>
        <w:r w:rsidRPr="002B6813">
          <w:rPr>
            <w:rFonts w:ascii="Times New Roman" w:hAnsi="Times New Roman" w:cs="Times New Roman"/>
            <w:color w:val="FF0000"/>
            <w:sz w:val="24"/>
            <w:szCs w:val="24"/>
            <w:rPrChange w:id="41" w:author="IIL7" w:date="2013-09-10T10:17:00Z">
              <w:rPr>
                <w:rFonts w:ascii="Times New Roman" w:hAnsi="Times New Roman" w:cs="Times New Roman"/>
                <w:sz w:val="24"/>
                <w:szCs w:val="24"/>
              </w:rPr>
            </w:rPrChange>
          </w:rPr>
          <w:t xml:space="preserve">, and </w:t>
        </w:r>
        <w:proofErr w:type="spellStart"/>
        <w:r w:rsidRPr="002B6813">
          <w:rPr>
            <w:rFonts w:ascii="Times New Roman" w:hAnsi="Times New Roman" w:cs="Times New Roman"/>
            <w:color w:val="FF0000"/>
            <w:sz w:val="24"/>
            <w:szCs w:val="24"/>
            <w:rPrChange w:id="42" w:author="IIL7" w:date="2013-09-10T10:17:00Z">
              <w:rPr>
                <w:rFonts w:ascii="Times New Roman" w:hAnsi="Times New Roman" w:cs="Times New Roman"/>
                <w:sz w:val="24"/>
                <w:szCs w:val="24"/>
              </w:rPr>
            </w:rPrChange>
          </w:rPr>
          <w:t>Zlatko</w:t>
        </w:r>
        <w:proofErr w:type="spellEnd"/>
        <w:r w:rsidRPr="002B6813">
          <w:rPr>
            <w:rFonts w:ascii="Times New Roman" w:hAnsi="Times New Roman" w:cs="Times New Roman"/>
            <w:color w:val="FF0000"/>
            <w:sz w:val="24"/>
            <w:szCs w:val="24"/>
            <w:rPrChange w:id="43" w:author="IIL7" w:date="2013-09-10T10:17:00Z">
              <w:rPr>
                <w:rFonts w:ascii="Times New Roman" w:hAnsi="Times New Roman" w:cs="Times New Roman"/>
                <w:sz w:val="24"/>
                <w:szCs w:val="24"/>
              </w:rPr>
            </w:rPrChange>
          </w:rPr>
          <w:t xml:space="preserve"> </w:t>
        </w:r>
        <w:proofErr w:type="spellStart"/>
        <w:r w:rsidRPr="002B6813">
          <w:rPr>
            <w:rFonts w:ascii="Times New Roman" w:hAnsi="Times New Roman" w:cs="Times New Roman"/>
            <w:color w:val="FF0000"/>
            <w:sz w:val="24"/>
            <w:szCs w:val="24"/>
            <w:rPrChange w:id="44" w:author="IIL7" w:date="2013-09-10T10:17:00Z">
              <w:rPr>
                <w:rFonts w:ascii="Times New Roman" w:hAnsi="Times New Roman" w:cs="Times New Roman"/>
                <w:sz w:val="24"/>
                <w:szCs w:val="24"/>
              </w:rPr>
            </w:rPrChange>
          </w:rPr>
          <w:t>Trajanoski</w:t>
        </w:r>
        <w:proofErr w:type="spellEnd"/>
        <w:r w:rsidRPr="002B6813">
          <w:rPr>
            <w:rFonts w:ascii="Times New Roman" w:hAnsi="Times New Roman" w:cs="Times New Roman"/>
            <w:color w:val="FF0000"/>
            <w:sz w:val="24"/>
            <w:szCs w:val="24"/>
            <w:rPrChange w:id="45" w:author="IIL7" w:date="2013-09-10T10:17:00Z">
              <w:rPr>
                <w:rFonts w:ascii="Times New Roman" w:hAnsi="Times New Roman" w:cs="Times New Roman"/>
                <w:sz w:val="24"/>
                <w:szCs w:val="24"/>
              </w:rPr>
            </w:rPrChange>
          </w:rPr>
          <w:t xml:space="preserve"> </w:t>
        </w:r>
        <w:proofErr w:type="spellStart"/>
        <w:r w:rsidRPr="002B6813">
          <w:rPr>
            <w:rFonts w:ascii="Times New Roman" w:hAnsi="Times New Roman" w:cs="Times New Roman"/>
            <w:color w:val="FF0000"/>
            <w:sz w:val="24"/>
            <w:szCs w:val="24"/>
            <w:rPrChange w:id="46" w:author="IIL7" w:date="2013-09-10T10:17:00Z">
              <w:rPr>
                <w:rFonts w:ascii="Times New Roman" w:hAnsi="Times New Roman" w:cs="Times New Roman"/>
                <w:sz w:val="24"/>
                <w:szCs w:val="24"/>
              </w:rPr>
            </w:rPrChange>
          </w:rPr>
          <w:t>CARMAweb</w:t>
        </w:r>
        <w:proofErr w:type="spellEnd"/>
        <w:r w:rsidRPr="002B6813">
          <w:rPr>
            <w:rFonts w:ascii="Times New Roman" w:hAnsi="Times New Roman" w:cs="Times New Roman"/>
            <w:color w:val="FF0000"/>
            <w:sz w:val="24"/>
            <w:szCs w:val="24"/>
            <w:rPrChange w:id="47" w:author="IIL7" w:date="2013-09-10T10:17:00Z">
              <w:rPr>
                <w:rFonts w:ascii="Times New Roman" w:hAnsi="Times New Roman" w:cs="Times New Roman"/>
                <w:sz w:val="24"/>
                <w:szCs w:val="24"/>
              </w:rPr>
            </w:rPrChange>
          </w:rPr>
          <w:t xml:space="preserve">: comprehensive R- and </w:t>
        </w:r>
        <w:proofErr w:type="spellStart"/>
        <w:r w:rsidRPr="002B6813">
          <w:rPr>
            <w:rFonts w:ascii="Times New Roman" w:hAnsi="Times New Roman" w:cs="Times New Roman"/>
            <w:color w:val="FF0000"/>
            <w:sz w:val="24"/>
            <w:szCs w:val="24"/>
            <w:rPrChange w:id="48" w:author="IIL7" w:date="2013-09-10T10:17:00Z">
              <w:rPr>
                <w:rFonts w:ascii="Times New Roman" w:hAnsi="Times New Roman" w:cs="Times New Roman"/>
                <w:sz w:val="24"/>
                <w:szCs w:val="24"/>
              </w:rPr>
            </w:rPrChange>
          </w:rPr>
          <w:t>bioconductor</w:t>
        </w:r>
        <w:proofErr w:type="spellEnd"/>
        <w:r w:rsidRPr="002B6813">
          <w:rPr>
            <w:rFonts w:ascii="Times New Roman" w:hAnsi="Times New Roman" w:cs="Times New Roman"/>
            <w:color w:val="FF0000"/>
            <w:sz w:val="24"/>
            <w:szCs w:val="24"/>
            <w:rPrChange w:id="49" w:author="IIL7" w:date="2013-09-10T10:17:00Z">
              <w:rPr>
                <w:rFonts w:ascii="Times New Roman" w:hAnsi="Times New Roman" w:cs="Times New Roman"/>
                <w:sz w:val="24"/>
                <w:szCs w:val="24"/>
              </w:rPr>
            </w:rPrChange>
          </w:rPr>
          <w:t xml:space="preserve">-based web service for microarray data analysis </w:t>
        </w:r>
        <w:proofErr w:type="spellStart"/>
        <w:r w:rsidRPr="002B6813">
          <w:rPr>
            <w:rFonts w:ascii="Times New Roman" w:hAnsi="Times New Roman" w:cs="Times New Roman"/>
            <w:color w:val="FF0000"/>
            <w:sz w:val="24"/>
            <w:szCs w:val="24"/>
            <w:rPrChange w:id="50" w:author="IIL7" w:date="2013-09-10T10:17:00Z">
              <w:rPr>
                <w:rFonts w:ascii="Times New Roman" w:hAnsi="Times New Roman" w:cs="Times New Roman"/>
                <w:sz w:val="24"/>
                <w:szCs w:val="24"/>
              </w:rPr>
            </w:rPrChange>
          </w:rPr>
          <w:t>Nucl</w:t>
        </w:r>
        <w:proofErr w:type="spellEnd"/>
        <w:r w:rsidRPr="002B6813">
          <w:rPr>
            <w:rFonts w:ascii="Times New Roman" w:hAnsi="Times New Roman" w:cs="Times New Roman"/>
            <w:color w:val="FF0000"/>
            <w:sz w:val="24"/>
            <w:szCs w:val="24"/>
            <w:rPrChange w:id="51" w:author="IIL7" w:date="2013-09-10T10:17:00Z">
              <w:rPr>
                <w:rFonts w:ascii="Times New Roman" w:hAnsi="Times New Roman" w:cs="Times New Roman"/>
                <w:sz w:val="24"/>
                <w:szCs w:val="24"/>
              </w:rPr>
            </w:rPrChange>
          </w:rPr>
          <w:t>. Acids Res. (1 July 2006) 34 (</w:t>
        </w:r>
        <w:proofErr w:type="spellStart"/>
        <w:r w:rsidRPr="002B6813">
          <w:rPr>
            <w:rFonts w:ascii="Times New Roman" w:hAnsi="Times New Roman" w:cs="Times New Roman"/>
            <w:color w:val="FF0000"/>
            <w:sz w:val="24"/>
            <w:szCs w:val="24"/>
            <w:rPrChange w:id="52" w:author="IIL7" w:date="2013-09-10T10:17:00Z">
              <w:rPr>
                <w:rFonts w:ascii="Times New Roman" w:hAnsi="Times New Roman" w:cs="Times New Roman"/>
                <w:sz w:val="24"/>
                <w:szCs w:val="24"/>
              </w:rPr>
            </w:rPrChange>
          </w:rPr>
          <w:t>suppl</w:t>
        </w:r>
        <w:proofErr w:type="spellEnd"/>
        <w:r w:rsidRPr="002B6813">
          <w:rPr>
            <w:rFonts w:ascii="Times New Roman" w:hAnsi="Times New Roman" w:cs="Times New Roman"/>
            <w:color w:val="FF0000"/>
            <w:sz w:val="24"/>
            <w:szCs w:val="24"/>
            <w:rPrChange w:id="53" w:author="IIL7" w:date="2013-09-10T10:17:00Z">
              <w:rPr>
                <w:rFonts w:ascii="Times New Roman" w:hAnsi="Times New Roman" w:cs="Times New Roman"/>
                <w:sz w:val="24"/>
                <w:szCs w:val="24"/>
              </w:rPr>
            </w:rPrChange>
          </w:rPr>
          <w:t xml:space="preserve"> 2): W498-W503 doi:10.1093/</w:t>
        </w:r>
        <w:proofErr w:type="spellStart"/>
        <w:r w:rsidRPr="002B6813">
          <w:rPr>
            <w:rFonts w:ascii="Times New Roman" w:hAnsi="Times New Roman" w:cs="Times New Roman"/>
            <w:color w:val="FF0000"/>
            <w:sz w:val="24"/>
            <w:szCs w:val="24"/>
            <w:rPrChange w:id="54" w:author="IIL7" w:date="2013-09-10T10:17:00Z">
              <w:rPr>
                <w:rFonts w:ascii="Times New Roman" w:hAnsi="Times New Roman" w:cs="Times New Roman"/>
                <w:sz w:val="24"/>
                <w:szCs w:val="24"/>
              </w:rPr>
            </w:rPrChange>
          </w:rPr>
          <w:t>nar</w:t>
        </w:r>
        <w:proofErr w:type="spellEnd"/>
        <w:r w:rsidRPr="002B6813">
          <w:rPr>
            <w:rFonts w:ascii="Times New Roman" w:hAnsi="Times New Roman" w:cs="Times New Roman"/>
            <w:color w:val="FF0000"/>
            <w:sz w:val="24"/>
            <w:szCs w:val="24"/>
            <w:rPrChange w:id="55" w:author="IIL7" w:date="2013-09-10T10:17:00Z">
              <w:rPr>
                <w:rFonts w:ascii="Times New Roman" w:hAnsi="Times New Roman" w:cs="Times New Roman"/>
                <w:sz w:val="24"/>
                <w:szCs w:val="24"/>
              </w:rPr>
            </w:rPrChange>
          </w:rPr>
          <w:t>/gkl038</w:t>
        </w:r>
      </w:ins>
    </w:p>
    <w:p w:rsidR="000541E2" w:rsidRPr="000541E2" w:rsidRDefault="000541E2" w:rsidP="00BC03D7">
      <w:pPr>
        <w:pStyle w:val="ListParagraph"/>
        <w:numPr>
          <w:ilvl w:val="0"/>
          <w:numId w:val="1"/>
        </w:numPr>
        <w:ind w:left="425" w:hangingChars="177" w:hanging="425"/>
        <w:rPr>
          <w:rFonts w:ascii="Times New Roman" w:hAnsi="Times New Roman" w:cs="Times New Roman"/>
          <w:sz w:val="24"/>
          <w:szCs w:val="24"/>
        </w:rPr>
      </w:pPr>
      <w:r w:rsidRPr="000541E2">
        <w:rPr>
          <w:rFonts w:ascii="Times New Roman" w:hAnsi="Times New Roman" w:cs="Times New Roman"/>
          <w:sz w:val="24"/>
          <w:szCs w:val="24"/>
        </w:rPr>
        <w:t xml:space="preserve">Diaz-Blanco, E. et al. (2007) Molecular signature of </w:t>
      </w:r>
      <w:proofErr w:type="gramStart"/>
      <w:r w:rsidRPr="000541E2">
        <w:rPr>
          <w:rFonts w:ascii="Times New Roman" w:hAnsi="Times New Roman" w:cs="Times New Roman"/>
          <w:sz w:val="24"/>
          <w:szCs w:val="24"/>
        </w:rPr>
        <w:t>CD34(</w:t>
      </w:r>
      <w:proofErr w:type="gramEnd"/>
      <w:r w:rsidRPr="000541E2">
        <w:rPr>
          <w:rFonts w:ascii="Times New Roman" w:hAnsi="Times New Roman" w:cs="Times New Roman"/>
          <w:sz w:val="24"/>
          <w:szCs w:val="24"/>
        </w:rPr>
        <w:t xml:space="preserve">+) hematopoietic stem and progenitor cells of patients with CML in chronic phase. Leukemia 21(3), 494-504. </w:t>
      </w:r>
      <w:proofErr w:type="spellStart"/>
      <w:r w:rsidRPr="000541E2">
        <w:rPr>
          <w:rFonts w:ascii="Times New Roman" w:hAnsi="Times New Roman" w:cs="Times New Roman"/>
          <w:sz w:val="24"/>
          <w:szCs w:val="24"/>
        </w:rPr>
        <w:t>Epub</w:t>
      </w:r>
      <w:proofErr w:type="spellEnd"/>
      <w:r w:rsidRPr="000541E2">
        <w:rPr>
          <w:rFonts w:ascii="Times New Roman" w:hAnsi="Times New Roman" w:cs="Times New Roman"/>
          <w:sz w:val="24"/>
          <w:szCs w:val="24"/>
        </w:rPr>
        <w:t xml:space="preserve"> 2007 Jan 25.</w:t>
      </w:r>
    </w:p>
    <w:p w:rsidR="00CB7D49" w:rsidRPr="00CB7D49" w:rsidRDefault="000541E2" w:rsidP="002A5A5E">
      <w:pPr>
        <w:pStyle w:val="ListParagraph"/>
        <w:numPr>
          <w:ilvl w:val="0"/>
          <w:numId w:val="1"/>
        </w:numPr>
        <w:ind w:firstLineChars="0"/>
        <w:rPr>
          <w:rFonts w:ascii="Times New Roman" w:hAnsi="Times New Roman" w:cs="Times New Roman"/>
          <w:sz w:val="24"/>
          <w:szCs w:val="24"/>
          <w:lang w:val="en-GB"/>
        </w:rPr>
      </w:pPr>
      <w:proofErr w:type="spellStart"/>
      <w:r w:rsidRPr="002A5A5E">
        <w:rPr>
          <w:rFonts w:ascii="Times New Roman" w:hAnsi="Times New Roman" w:cs="Times New Roman"/>
          <w:sz w:val="24"/>
          <w:szCs w:val="24"/>
        </w:rPr>
        <w:t>Brentani</w:t>
      </w:r>
      <w:proofErr w:type="spellEnd"/>
      <w:r w:rsidR="00320AEE">
        <w:rPr>
          <w:rFonts w:ascii="Times New Roman" w:hAnsi="Times New Roman" w:cs="Times New Roman"/>
          <w:sz w:val="24"/>
          <w:szCs w:val="24"/>
        </w:rPr>
        <w:t>, H.</w:t>
      </w:r>
      <w:r w:rsidRPr="002A5A5E">
        <w:rPr>
          <w:rFonts w:ascii="Times New Roman" w:hAnsi="Times New Roman" w:cs="Times New Roman"/>
          <w:sz w:val="24"/>
          <w:szCs w:val="24"/>
        </w:rPr>
        <w:t xml:space="preserve"> et al. </w:t>
      </w:r>
      <w:r w:rsidR="002A5A5E" w:rsidRPr="002A5A5E">
        <w:rPr>
          <w:rFonts w:ascii="Times New Roman" w:hAnsi="Times New Roman" w:cs="Times New Roman"/>
          <w:sz w:val="24"/>
          <w:szCs w:val="24"/>
        </w:rPr>
        <w:t>(</w:t>
      </w:r>
      <w:r w:rsidRPr="002A5A5E">
        <w:rPr>
          <w:rFonts w:ascii="Times New Roman" w:hAnsi="Times New Roman" w:cs="Times New Roman"/>
          <w:sz w:val="24"/>
          <w:szCs w:val="24"/>
        </w:rPr>
        <w:t>2003</w:t>
      </w:r>
      <w:r w:rsidR="002A5A5E" w:rsidRPr="002A5A5E">
        <w:rPr>
          <w:rFonts w:ascii="Times New Roman" w:hAnsi="Times New Roman" w:cs="Times New Roman"/>
          <w:sz w:val="24"/>
          <w:szCs w:val="24"/>
        </w:rPr>
        <w:t xml:space="preserve">) </w:t>
      </w:r>
      <w:proofErr w:type="gramStart"/>
      <w:r w:rsidR="002A5A5E" w:rsidRPr="002A5A5E">
        <w:rPr>
          <w:rFonts w:ascii="Times New Roman" w:hAnsi="Times New Roman" w:cs="Times New Roman"/>
          <w:sz w:val="24"/>
          <w:szCs w:val="24"/>
        </w:rPr>
        <w:t>The</w:t>
      </w:r>
      <w:proofErr w:type="gramEnd"/>
      <w:r w:rsidR="002A5A5E" w:rsidRPr="002A5A5E">
        <w:rPr>
          <w:rFonts w:ascii="Times New Roman" w:hAnsi="Times New Roman" w:cs="Times New Roman"/>
          <w:sz w:val="24"/>
          <w:szCs w:val="24"/>
        </w:rPr>
        <w:t xml:space="preserve"> generation and utilization of a cancer-oriented representation of the human </w:t>
      </w:r>
      <w:proofErr w:type="spellStart"/>
      <w:r w:rsidR="002A5A5E" w:rsidRPr="002A5A5E">
        <w:rPr>
          <w:rFonts w:ascii="Times New Roman" w:hAnsi="Times New Roman" w:cs="Times New Roman"/>
          <w:sz w:val="24"/>
          <w:szCs w:val="24"/>
        </w:rPr>
        <w:t>transcriptome</w:t>
      </w:r>
      <w:proofErr w:type="spellEnd"/>
      <w:r w:rsidR="002A5A5E" w:rsidRPr="002A5A5E">
        <w:rPr>
          <w:rFonts w:ascii="Times New Roman" w:hAnsi="Times New Roman" w:cs="Times New Roman"/>
          <w:sz w:val="24"/>
          <w:szCs w:val="24"/>
        </w:rPr>
        <w:t xml:space="preserve"> by using expressed sequence tags. </w:t>
      </w:r>
      <w:proofErr w:type="spellStart"/>
      <w:r w:rsidR="002A5A5E" w:rsidRPr="002A5A5E">
        <w:rPr>
          <w:rFonts w:ascii="Times New Roman" w:hAnsi="Times New Roman" w:cs="Times New Roman"/>
          <w:sz w:val="24"/>
          <w:szCs w:val="24"/>
        </w:rPr>
        <w:t>Proc</w:t>
      </w:r>
      <w:proofErr w:type="spellEnd"/>
      <w:r w:rsidR="002A5A5E" w:rsidRPr="002A5A5E">
        <w:rPr>
          <w:rFonts w:ascii="Times New Roman" w:hAnsi="Times New Roman" w:cs="Times New Roman"/>
          <w:sz w:val="24"/>
          <w:szCs w:val="24"/>
        </w:rPr>
        <w:t xml:space="preserve"> </w:t>
      </w:r>
      <w:proofErr w:type="spellStart"/>
      <w:r w:rsidR="002A5A5E" w:rsidRPr="002A5A5E">
        <w:rPr>
          <w:rFonts w:ascii="Times New Roman" w:hAnsi="Times New Roman" w:cs="Times New Roman"/>
          <w:sz w:val="24"/>
          <w:szCs w:val="24"/>
        </w:rPr>
        <w:t>Natl</w:t>
      </w:r>
      <w:proofErr w:type="spellEnd"/>
      <w:r w:rsidR="002A5A5E" w:rsidRPr="002A5A5E">
        <w:rPr>
          <w:rFonts w:ascii="Times New Roman" w:hAnsi="Times New Roman" w:cs="Times New Roman"/>
          <w:sz w:val="24"/>
          <w:szCs w:val="24"/>
        </w:rPr>
        <w:t xml:space="preserve"> </w:t>
      </w:r>
      <w:proofErr w:type="spellStart"/>
      <w:r w:rsidR="002A5A5E" w:rsidRPr="002A5A5E">
        <w:rPr>
          <w:rFonts w:ascii="Times New Roman" w:hAnsi="Times New Roman" w:cs="Times New Roman"/>
          <w:sz w:val="24"/>
          <w:szCs w:val="24"/>
        </w:rPr>
        <w:t>Acad</w:t>
      </w:r>
      <w:proofErr w:type="spellEnd"/>
      <w:r w:rsidR="002A5A5E" w:rsidRPr="002A5A5E">
        <w:rPr>
          <w:rFonts w:ascii="Times New Roman" w:hAnsi="Times New Roman" w:cs="Times New Roman"/>
          <w:sz w:val="24"/>
          <w:szCs w:val="24"/>
        </w:rPr>
        <w:t xml:space="preserve"> </w:t>
      </w:r>
      <w:proofErr w:type="spellStart"/>
      <w:r w:rsidR="002A5A5E" w:rsidRPr="002A5A5E">
        <w:rPr>
          <w:rFonts w:ascii="Times New Roman" w:hAnsi="Times New Roman" w:cs="Times New Roman"/>
          <w:sz w:val="24"/>
          <w:szCs w:val="24"/>
        </w:rPr>
        <w:t>Sci</w:t>
      </w:r>
      <w:proofErr w:type="spellEnd"/>
      <w:r w:rsidR="002A5A5E" w:rsidRPr="002A5A5E">
        <w:rPr>
          <w:rFonts w:ascii="Times New Roman" w:hAnsi="Times New Roman" w:cs="Times New Roman"/>
          <w:sz w:val="24"/>
          <w:szCs w:val="24"/>
        </w:rPr>
        <w:t xml:space="preserve"> U S A. 2003 Nov 11</w:t>
      </w:r>
      <w:proofErr w:type="gramStart"/>
      <w:r w:rsidR="002A5A5E" w:rsidRPr="002A5A5E">
        <w:rPr>
          <w:rFonts w:ascii="Times New Roman" w:hAnsi="Times New Roman" w:cs="Times New Roman"/>
          <w:sz w:val="24"/>
          <w:szCs w:val="24"/>
        </w:rPr>
        <w:t>;100</w:t>
      </w:r>
      <w:proofErr w:type="gramEnd"/>
      <w:r w:rsidR="002A5A5E" w:rsidRPr="002A5A5E">
        <w:rPr>
          <w:rFonts w:ascii="Times New Roman" w:hAnsi="Times New Roman" w:cs="Times New Roman"/>
          <w:sz w:val="24"/>
          <w:szCs w:val="24"/>
        </w:rPr>
        <w:t>(23):13418-23.</w:t>
      </w:r>
    </w:p>
    <w:p w:rsidR="002A5A5E" w:rsidRPr="00CB7D49" w:rsidRDefault="002A5A5E" w:rsidP="002A5A5E">
      <w:pPr>
        <w:pStyle w:val="ListParagraph"/>
        <w:numPr>
          <w:ilvl w:val="0"/>
          <w:numId w:val="1"/>
        </w:numPr>
        <w:ind w:firstLineChars="0"/>
        <w:rPr>
          <w:rFonts w:ascii="Times New Roman" w:hAnsi="Times New Roman" w:cs="Times New Roman"/>
          <w:sz w:val="24"/>
          <w:szCs w:val="24"/>
          <w:lang w:val="en-GB"/>
        </w:rPr>
      </w:pPr>
      <w:proofErr w:type="spellStart"/>
      <w:r w:rsidRPr="00CB7D49">
        <w:rPr>
          <w:rFonts w:ascii="Times New Roman" w:hAnsi="Times New Roman" w:cs="Times New Roman"/>
          <w:sz w:val="24"/>
          <w:szCs w:val="24"/>
          <w:lang w:val="en-GB"/>
        </w:rPr>
        <w:t>Ramaswamy</w:t>
      </w:r>
      <w:proofErr w:type="spellEnd"/>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Tamayo</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Rifkin</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R</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Mukherjee</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Yeang</w:t>
      </w:r>
      <w:proofErr w:type="spellEnd"/>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H</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Angelo</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Ladd</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Reich</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Latulippe</w:t>
      </w:r>
      <w:proofErr w:type="spellEnd"/>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Mesirov</w:t>
      </w:r>
      <w:proofErr w:type="spellEnd"/>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Poggio</w:t>
      </w:r>
      <w:proofErr w:type="spellEnd"/>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Pr="00CB7D49">
        <w:rPr>
          <w:rFonts w:ascii="Times New Roman" w:hAnsi="Times New Roman" w:cs="Times New Roman"/>
          <w:sz w:val="24"/>
          <w:szCs w:val="24"/>
          <w:lang w:val="en-GB"/>
        </w:rPr>
        <w:t>, Gerald</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W</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w:t>
      </w:r>
      <w:proofErr w:type="spellStart"/>
      <w:r w:rsidR="00CB7D49" w:rsidRPr="00CB7D49">
        <w:rPr>
          <w:rFonts w:ascii="Times New Roman" w:hAnsi="Times New Roman" w:cs="Times New Roman"/>
          <w:sz w:val="24"/>
          <w:szCs w:val="24"/>
          <w:lang w:val="en-GB"/>
        </w:rPr>
        <w:t>Loda</w:t>
      </w:r>
      <w:proofErr w:type="spellEnd"/>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Lander</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w:t>
      </w:r>
      <w:proofErr w:type="spellStart"/>
      <w:r w:rsidR="00CB7D49" w:rsidRPr="00CB7D49">
        <w:rPr>
          <w:rFonts w:ascii="Times New Roman" w:hAnsi="Times New Roman" w:cs="Times New Roman"/>
          <w:sz w:val="24"/>
          <w:szCs w:val="24"/>
          <w:lang w:val="en-GB"/>
        </w:rPr>
        <w:t>Golub</w:t>
      </w:r>
      <w:proofErr w:type="spellEnd"/>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R</w:t>
      </w:r>
      <w:r w:rsidR="00320AEE">
        <w:rPr>
          <w:rFonts w:ascii="Times New Roman" w:hAnsi="Times New Roman" w:cs="Times New Roman"/>
          <w:sz w:val="24"/>
          <w:szCs w:val="24"/>
          <w:lang w:val="en-GB"/>
        </w:rPr>
        <w:t>.</w:t>
      </w:r>
      <w:r w:rsidR="00CB7D49" w:rsidRPr="00CB7D49">
        <w:rPr>
          <w:rFonts w:ascii="Times New Roman" w:hAnsi="Times New Roman" w:cs="Times New Roman"/>
          <w:sz w:val="24"/>
          <w:szCs w:val="24"/>
          <w:lang w:val="en-GB"/>
        </w:rPr>
        <w:t xml:space="preserve"> (2001) Multiclass cancer diagnosis using </w:t>
      </w:r>
      <w:proofErr w:type="spellStart"/>
      <w:r w:rsidR="00CB7D49" w:rsidRPr="00CB7D49">
        <w:rPr>
          <w:rFonts w:ascii="Times New Roman" w:hAnsi="Times New Roman" w:cs="Times New Roman"/>
          <w:sz w:val="24"/>
          <w:szCs w:val="24"/>
          <w:lang w:val="en-GB"/>
        </w:rPr>
        <w:t>tumor</w:t>
      </w:r>
      <w:proofErr w:type="spellEnd"/>
      <w:r w:rsidR="00CB7D49" w:rsidRPr="00CB7D49">
        <w:rPr>
          <w:rFonts w:ascii="Times New Roman" w:hAnsi="Times New Roman" w:cs="Times New Roman"/>
          <w:sz w:val="24"/>
          <w:szCs w:val="24"/>
          <w:lang w:val="en-GB"/>
        </w:rPr>
        <w:t xml:space="preserve"> gene expression signatures. </w:t>
      </w:r>
      <w:proofErr w:type="spellStart"/>
      <w:r w:rsidRPr="00CB7D49">
        <w:rPr>
          <w:rFonts w:ascii="Times New Roman" w:hAnsi="Times New Roman" w:cs="Times New Roman"/>
          <w:sz w:val="24"/>
          <w:szCs w:val="24"/>
          <w:lang w:val="en-GB"/>
        </w:rPr>
        <w:t>Proc</w:t>
      </w:r>
      <w:proofErr w:type="spellEnd"/>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Natl</w:t>
      </w:r>
      <w:proofErr w:type="spellEnd"/>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Acad</w:t>
      </w:r>
      <w:proofErr w:type="spellEnd"/>
      <w:r w:rsidRPr="00CB7D49">
        <w:rPr>
          <w:rFonts w:ascii="Times New Roman" w:hAnsi="Times New Roman" w:cs="Times New Roman"/>
          <w:sz w:val="24"/>
          <w:szCs w:val="24"/>
          <w:lang w:val="en-GB"/>
        </w:rPr>
        <w:t xml:space="preserve"> </w:t>
      </w:r>
      <w:proofErr w:type="spellStart"/>
      <w:r w:rsidRPr="00CB7D49">
        <w:rPr>
          <w:rFonts w:ascii="Times New Roman" w:hAnsi="Times New Roman" w:cs="Times New Roman"/>
          <w:sz w:val="24"/>
          <w:szCs w:val="24"/>
          <w:lang w:val="en-GB"/>
        </w:rPr>
        <w:t>Sci</w:t>
      </w:r>
      <w:proofErr w:type="spellEnd"/>
      <w:r w:rsidRPr="00CB7D49">
        <w:rPr>
          <w:rFonts w:ascii="Times New Roman" w:hAnsi="Times New Roman" w:cs="Times New Roman"/>
          <w:sz w:val="24"/>
          <w:szCs w:val="24"/>
          <w:lang w:val="en-GB"/>
        </w:rPr>
        <w:t xml:space="preserve"> U S A. 2001 Dec 18</w:t>
      </w:r>
      <w:proofErr w:type="gramStart"/>
      <w:r w:rsidRPr="00CB7D49">
        <w:rPr>
          <w:rFonts w:ascii="Times New Roman" w:hAnsi="Times New Roman" w:cs="Times New Roman"/>
          <w:sz w:val="24"/>
          <w:szCs w:val="24"/>
          <w:lang w:val="en-GB"/>
        </w:rPr>
        <w:t>;98</w:t>
      </w:r>
      <w:proofErr w:type="gramEnd"/>
      <w:r w:rsidRPr="00CB7D49">
        <w:rPr>
          <w:rFonts w:ascii="Times New Roman" w:hAnsi="Times New Roman" w:cs="Times New Roman"/>
          <w:sz w:val="24"/>
          <w:szCs w:val="24"/>
          <w:lang w:val="en-GB"/>
        </w:rPr>
        <w:t>(26):15149-54.</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Subramanian</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Tamayo</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Mootha</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V</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K</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Mukherjee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Ebert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Gillette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Paulovich</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Pomeroy</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Golub</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Lander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Mesirov</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(2005) Gene set enrichment analysis: a knowledge-based approach for interpreting genome-wide expression profiles. </w:t>
      </w:r>
      <w:proofErr w:type="spellStart"/>
      <w:r w:rsidRPr="000541E2">
        <w:rPr>
          <w:rFonts w:ascii="Times New Roman" w:hAnsi="Times New Roman" w:cs="Times New Roman"/>
          <w:sz w:val="24"/>
          <w:szCs w:val="24"/>
          <w:lang w:val="en-GB"/>
        </w:rPr>
        <w:t>Proc</w:t>
      </w:r>
      <w:proofErr w:type="spellEnd"/>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Natl</w:t>
      </w:r>
      <w:proofErr w:type="spellEnd"/>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Acad</w:t>
      </w:r>
      <w:proofErr w:type="spellEnd"/>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Sci</w:t>
      </w:r>
      <w:proofErr w:type="spellEnd"/>
      <w:r w:rsidRPr="000541E2">
        <w:rPr>
          <w:rFonts w:ascii="Times New Roman" w:hAnsi="Times New Roman" w:cs="Times New Roman"/>
          <w:sz w:val="24"/>
          <w:szCs w:val="24"/>
          <w:lang w:val="en-GB"/>
        </w:rPr>
        <w:t xml:space="preserve"> U S A. 2005 Oct 25</w:t>
      </w:r>
      <w:proofErr w:type="gramStart"/>
      <w:r w:rsidRPr="000541E2">
        <w:rPr>
          <w:rFonts w:ascii="Times New Roman" w:hAnsi="Times New Roman" w:cs="Times New Roman"/>
          <w:sz w:val="24"/>
          <w:szCs w:val="24"/>
          <w:lang w:val="en-GB"/>
        </w:rPr>
        <w:t>;102</w:t>
      </w:r>
      <w:proofErr w:type="gramEnd"/>
      <w:r w:rsidRPr="000541E2">
        <w:rPr>
          <w:rFonts w:ascii="Times New Roman" w:hAnsi="Times New Roman" w:cs="Times New Roman"/>
          <w:sz w:val="24"/>
          <w:szCs w:val="24"/>
          <w:lang w:val="en-GB"/>
        </w:rPr>
        <w:t>(43):15545-50.</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proofErr w:type="gramStart"/>
      <w:r w:rsidRPr="008642C4">
        <w:rPr>
          <w:rFonts w:ascii="Times New Roman" w:hAnsi="Times New Roman" w:cs="Times New Roman"/>
          <w:sz w:val="24"/>
          <w:szCs w:val="24"/>
        </w:rPr>
        <w:t>de</w:t>
      </w:r>
      <w:proofErr w:type="gramEnd"/>
      <w:r w:rsidRPr="008642C4">
        <w:rPr>
          <w:rFonts w:ascii="Times New Roman" w:hAnsi="Times New Roman" w:cs="Times New Roman"/>
          <w:sz w:val="24"/>
          <w:szCs w:val="24"/>
        </w:rPr>
        <w:t xml:space="preserve"> la </w:t>
      </w:r>
      <w:proofErr w:type="spellStart"/>
      <w:r w:rsidRPr="008642C4">
        <w:rPr>
          <w:rFonts w:ascii="Times New Roman" w:hAnsi="Times New Roman" w:cs="Times New Roman"/>
          <w:sz w:val="24"/>
          <w:szCs w:val="24"/>
        </w:rPr>
        <w:t>Fuente</w:t>
      </w:r>
      <w:proofErr w:type="spellEnd"/>
      <w:r w:rsidRPr="008642C4">
        <w:rPr>
          <w:rFonts w:ascii="Times New Roman" w:hAnsi="Times New Roman" w:cs="Times New Roman"/>
          <w:sz w:val="24"/>
          <w:szCs w:val="24"/>
        </w:rPr>
        <w:t xml:space="preserve">, A. (2010) From </w:t>
      </w:r>
      <w:r>
        <w:rPr>
          <w:rFonts w:ascii="Times New Roman" w:hAnsi="Times New Roman" w:cs="Times New Roman"/>
          <w:sz w:val="24"/>
          <w:szCs w:val="24"/>
        </w:rPr>
        <w:t>‘</w:t>
      </w:r>
      <w:r w:rsidRPr="008642C4">
        <w:rPr>
          <w:rFonts w:ascii="Times New Roman" w:hAnsi="Times New Roman" w:cs="Times New Roman"/>
          <w:sz w:val="24"/>
          <w:szCs w:val="24"/>
        </w:rPr>
        <w:t>differential expression</w:t>
      </w:r>
      <w:r>
        <w:rPr>
          <w:rFonts w:ascii="Times New Roman" w:hAnsi="Times New Roman" w:cs="Times New Roman"/>
          <w:sz w:val="24"/>
          <w:szCs w:val="24"/>
        </w:rPr>
        <w:t xml:space="preserve">’ to ‘differential networking’ - </w:t>
      </w:r>
      <w:r w:rsidRPr="008642C4">
        <w:rPr>
          <w:rFonts w:ascii="Times New Roman" w:hAnsi="Times New Roman" w:cs="Times New Roman"/>
          <w:sz w:val="24"/>
          <w:szCs w:val="24"/>
        </w:rPr>
        <w:t>identification of dysfunctional regulatory networks in diseases. Trends Genet. 26(7), 326-333.</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Osman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A.M., </w:t>
      </w:r>
      <w:proofErr w:type="spellStart"/>
      <w:r w:rsidRPr="000541E2">
        <w:rPr>
          <w:rFonts w:ascii="Times New Roman" w:hAnsi="Times New Roman" w:cs="Times New Roman"/>
          <w:sz w:val="24"/>
          <w:szCs w:val="24"/>
        </w:rPr>
        <w:t>Bayoumi</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H.M., Al-</w:t>
      </w:r>
      <w:proofErr w:type="spellStart"/>
      <w:r w:rsidRPr="000541E2">
        <w:rPr>
          <w:rFonts w:ascii="Times New Roman" w:hAnsi="Times New Roman" w:cs="Times New Roman"/>
          <w:sz w:val="24"/>
          <w:szCs w:val="24"/>
        </w:rPr>
        <w:t>Harthi</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S.E., </w:t>
      </w:r>
      <w:proofErr w:type="spellStart"/>
      <w:r w:rsidRPr="000541E2">
        <w:rPr>
          <w:rFonts w:ascii="Times New Roman" w:hAnsi="Times New Roman" w:cs="Times New Roman"/>
          <w:sz w:val="24"/>
          <w:szCs w:val="24"/>
        </w:rPr>
        <w:t>Damanhouri</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Z.A., </w:t>
      </w:r>
      <w:proofErr w:type="spellStart"/>
      <w:r w:rsidRPr="000541E2">
        <w:rPr>
          <w:rFonts w:ascii="Times New Roman" w:hAnsi="Times New Roman" w:cs="Times New Roman"/>
          <w:sz w:val="24"/>
          <w:szCs w:val="24"/>
        </w:rPr>
        <w:t>Elshal</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M.F. (2012) </w:t>
      </w:r>
      <w:r w:rsidRPr="000541E2">
        <w:rPr>
          <w:rFonts w:ascii="Times New Roman" w:hAnsi="Times New Roman" w:cs="Times New Roman"/>
          <w:sz w:val="24"/>
          <w:szCs w:val="24"/>
        </w:rPr>
        <w:lastRenderedPageBreak/>
        <w:t>Modulation of doxorubicin cytotoxicity by resveratrol in a human breast cancer cell line. Cancer Cell Int. 12(1), 47.</w:t>
      </w:r>
    </w:p>
    <w:p w:rsidR="000541E2" w:rsidRDefault="000541E2" w:rsidP="000541E2">
      <w:pPr>
        <w:pStyle w:val="ListParagraph"/>
        <w:numPr>
          <w:ilvl w:val="0"/>
          <w:numId w:val="1"/>
        </w:numPr>
        <w:ind w:firstLineChars="0"/>
        <w:rPr>
          <w:rFonts w:ascii="Times New Roman" w:hAnsi="Times New Roman" w:cs="Times New Roman"/>
          <w:sz w:val="24"/>
          <w:szCs w:val="24"/>
        </w:rPr>
      </w:pPr>
      <w:r w:rsidRPr="000541E2">
        <w:rPr>
          <w:rFonts w:ascii="Times New Roman" w:hAnsi="Times New Roman" w:cs="Times New Roman"/>
          <w:sz w:val="24"/>
          <w:szCs w:val="24"/>
        </w:rPr>
        <w:t>Can</w:t>
      </w:r>
      <w:r w:rsidR="00320AEE">
        <w:rPr>
          <w:rFonts w:ascii="Times New Roman" w:hAnsi="Times New Roman" w:cs="Times New Roman"/>
          <w:sz w:val="24"/>
          <w:szCs w:val="24"/>
        </w:rPr>
        <w:t>,</w:t>
      </w:r>
      <w:r w:rsidRPr="000541E2">
        <w:rPr>
          <w:rFonts w:ascii="Times New Roman" w:hAnsi="Times New Roman" w:cs="Times New Roman"/>
          <w:sz w:val="24"/>
          <w:szCs w:val="24"/>
        </w:rPr>
        <w:t xml:space="preserve"> G., </w:t>
      </w:r>
      <w:proofErr w:type="spellStart"/>
      <w:r w:rsidRPr="000541E2">
        <w:rPr>
          <w:rFonts w:ascii="Times New Roman" w:hAnsi="Times New Roman" w:cs="Times New Roman"/>
          <w:sz w:val="24"/>
          <w:szCs w:val="24"/>
        </w:rPr>
        <w:t>Cakir</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Z., </w:t>
      </w:r>
      <w:proofErr w:type="spellStart"/>
      <w:r w:rsidRPr="000541E2">
        <w:rPr>
          <w:rFonts w:ascii="Times New Roman" w:hAnsi="Times New Roman" w:cs="Times New Roman"/>
          <w:sz w:val="24"/>
          <w:szCs w:val="24"/>
        </w:rPr>
        <w:t>Kartal</w:t>
      </w:r>
      <w:proofErr w:type="spellEnd"/>
      <w:r w:rsidR="00320AEE">
        <w:rPr>
          <w:rFonts w:ascii="Times New Roman" w:hAnsi="Times New Roman" w:cs="Times New Roman"/>
          <w:sz w:val="24"/>
          <w:szCs w:val="24"/>
        </w:rPr>
        <w:t xml:space="preserve">, </w:t>
      </w:r>
      <w:r w:rsidRPr="000541E2">
        <w:rPr>
          <w:rFonts w:ascii="Times New Roman" w:hAnsi="Times New Roman" w:cs="Times New Roman"/>
          <w:sz w:val="24"/>
          <w:szCs w:val="24"/>
        </w:rPr>
        <w:t xml:space="preserve">M., </w:t>
      </w:r>
      <w:proofErr w:type="spellStart"/>
      <w:r w:rsidRPr="000541E2">
        <w:rPr>
          <w:rFonts w:ascii="Times New Roman" w:hAnsi="Times New Roman" w:cs="Times New Roman"/>
          <w:sz w:val="24"/>
          <w:szCs w:val="24"/>
        </w:rPr>
        <w:t>Gunduz</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U., </w:t>
      </w:r>
      <w:proofErr w:type="spellStart"/>
      <w:r w:rsidRPr="000541E2">
        <w:rPr>
          <w:rFonts w:ascii="Times New Roman" w:hAnsi="Times New Roman" w:cs="Times New Roman"/>
          <w:sz w:val="24"/>
          <w:szCs w:val="24"/>
        </w:rPr>
        <w:t>Baran</w:t>
      </w:r>
      <w:proofErr w:type="spellEnd"/>
      <w:r w:rsidR="00320AEE">
        <w:rPr>
          <w:rFonts w:ascii="Times New Roman" w:hAnsi="Times New Roman" w:cs="Times New Roman"/>
          <w:sz w:val="24"/>
          <w:szCs w:val="24"/>
        </w:rPr>
        <w:t>,</w:t>
      </w:r>
      <w:r w:rsidRPr="000541E2">
        <w:rPr>
          <w:rFonts w:ascii="Times New Roman" w:hAnsi="Times New Roman" w:cs="Times New Roman"/>
          <w:sz w:val="24"/>
          <w:szCs w:val="24"/>
        </w:rPr>
        <w:t xml:space="preserve"> Y. (2012) Apoptotic effects of resveratrol, a grape polyphenol, on </w:t>
      </w:r>
      <w:proofErr w:type="spellStart"/>
      <w:r w:rsidRPr="000541E2">
        <w:rPr>
          <w:rFonts w:ascii="Times New Roman" w:hAnsi="Times New Roman" w:cs="Times New Roman"/>
          <w:sz w:val="24"/>
          <w:szCs w:val="24"/>
        </w:rPr>
        <w:t>imatinib</w:t>
      </w:r>
      <w:proofErr w:type="spellEnd"/>
      <w:r w:rsidRPr="000541E2">
        <w:rPr>
          <w:rFonts w:ascii="Times New Roman" w:hAnsi="Times New Roman" w:cs="Times New Roman"/>
          <w:sz w:val="24"/>
          <w:szCs w:val="24"/>
        </w:rPr>
        <w:t>-sensitive and resistant K562 chronic myeloid leukemia cells. Anticancer Res. 32(7), 2673-2678.</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4953C7">
        <w:rPr>
          <w:rFonts w:ascii="Times New Roman" w:hAnsi="Times New Roman" w:cs="Times New Roman"/>
          <w:sz w:val="24"/>
          <w:szCs w:val="24"/>
          <w:lang w:val="en-GB"/>
        </w:rPr>
        <w:t>Araki</w:t>
      </w:r>
      <w:r w:rsidR="00320AEE">
        <w:rPr>
          <w:rFonts w:ascii="Times New Roman" w:hAnsi="Times New Roman" w:cs="Times New Roman"/>
          <w:sz w:val="24"/>
          <w:szCs w:val="24"/>
          <w:lang w:val="en-GB"/>
        </w:rPr>
        <w:t>,</w:t>
      </w:r>
      <w:r w:rsidRPr="004953C7">
        <w:rPr>
          <w:rFonts w:ascii="Times New Roman" w:hAnsi="Times New Roman" w:cs="Times New Roman"/>
          <w:sz w:val="24"/>
          <w:szCs w:val="24"/>
          <w:lang w:val="en-GB"/>
        </w:rPr>
        <w:t xml:space="preserve"> </w:t>
      </w:r>
      <w:r>
        <w:rPr>
          <w:rFonts w:ascii="Times New Roman" w:hAnsi="Times New Roman" w:cs="Times New Roman"/>
          <w:sz w:val="24"/>
          <w:szCs w:val="24"/>
          <w:lang w:val="en-GB"/>
        </w:rPr>
        <w:t>H</w:t>
      </w:r>
      <w:r w:rsidR="00320AEE">
        <w:rPr>
          <w:rFonts w:ascii="Times New Roman" w:hAnsi="Times New Roman" w:cs="Times New Roman"/>
          <w:sz w:val="24"/>
          <w:szCs w:val="24"/>
          <w:lang w:val="en-GB"/>
        </w:rPr>
        <w:t>.</w:t>
      </w:r>
      <w:r>
        <w:rPr>
          <w:rFonts w:ascii="Times New Roman" w:hAnsi="Times New Roman" w:cs="Times New Roman"/>
          <w:sz w:val="24"/>
          <w:szCs w:val="24"/>
          <w:lang w:val="en-GB"/>
        </w:rPr>
        <w:t>, Knapp, C</w:t>
      </w:r>
      <w:r w:rsidR="00320AEE">
        <w:rPr>
          <w:rFonts w:ascii="Times New Roman" w:hAnsi="Times New Roman" w:cs="Times New Roman"/>
          <w:sz w:val="24"/>
          <w:szCs w:val="24"/>
          <w:lang w:val="en-GB"/>
        </w:rPr>
        <w:t>.</w:t>
      </w:r>
      <w:r>
        <w:rPr>
          <w:rFonts w:ascii="Times New Roman" w:hAnsi="Times New Roman" w:cs="Times New Roman"/>
          <w:sz w:val="24"/>
          <w:szCs w:val="24"/>
          <w:lang w:val="en-GB"/>
        </w:rPr>
        <w:t>, Tsai</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Print</w:t>
      </w:r>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w:t>
      </w:r>
      <w:proofErr w:type="gramStart"/>
      <w:r>
        <w:rPr>
          <w:rFonts w:ascii="Times New Roman" w:hAnsi="Times New Roman" w:cs="Times New Roman"/>
          <w:sz w:val="24"/>
          <w:szCs w:val="24"/>
          <w:lang w:val="en-GB"/>
        </w:rPr>
        <w:t>C</w:t>
      </w:r>
      <w:proofErr w:type="gramEnd"/>
      <w:r w:rsidR="00320AEE">
        <w:rPr>
          <w:rFonts w:ascii="Times New Roman" w:hAnsi="Times New Roman" w:cs="Times New Roman"/>
          <w:sz w:val="24"/>
          <w:szCs w:val="24"/>
          <w:lang w:val="en-GB"/>
        </w:rPr>
        <w:t>.</w:t>
      </w:r>
      <w:r>
        <w:rPr>
          <w:rFonts w:ascii="Times New Roman" w:hAnsi="Times New Roman" w:cs="Times New Roman"/>
          <w:sz w:val="24"/>
          <w:szCs w:val="24"/>
          <w:lang w:val="en-GB"/>
        </w:rPr>
        <w:t xml:space="preserve"> (2012)</w:t>
      </w:r>
      <w:r w:rsidRPr="004953C7">
        <w:rPr>
          <w:rFonts w:ascii="Times New Roman" w:hAnsi="Times New Roman" w:cs="Times New Roman"/>
          <w:sz w:val="24"/>
          <w:szCs w:val="24"/>
          <w:lang w:val="en-GB"/>
        </w:rPr>
        <w:t xml:space="preserve"> </w:t>
      </w:r>
      <w:proofErr w:type="spellStart"/>
      <w:r w:rsidRPr="004953C7">
        <w:rPr>
          <w:rFonts w:ascii="Times New Roman" w:hAnsi="Times New Roman" w:cs="Times New Roman"/>
          <w:sz w:val="24"/>
          <w:szCs w:val="24"/>
          <w:lang w:val="en-GB"/>
        </w:rPr>
        <w:t>GeneSetDB</w:t>
      </w:r>
      <w:proofErr w:type="spellEnd"/>
      <w:r w:rsidRPr="004953C7">
        <w:rPr>
          <w:rFonts w:ascii="Times New Roman" w:hAnsi="Times New Roman" w:cs="Times New Roman"/>
          <w:sz w:val="24"/>
          <w:szCs w:val="24"/>
          <w:lang w:val="en-GB"/>
        </w:rPr>
        <w:t xml:space="preserve">: a comprehensive </w:t>
      </w:r>
      <w:proofErr w:type="spellStart"/>
      <w:r w:rsidRPr="004953C7">
        <w:rPr>
          <w:rFonts w:ascii="Times New Roman" w:hAnsi="Times New Roman" w:cs="Times New Roman"/>
          <w:sz w:val="24"/>
          <w:szCs w:val="24"/>
          <w:lang w:val="en-GB"/>
        </w:rPr>
        <w:t>metadatabase</w:t>
      </w:r>
      <w:proofErr w:type="spellEnd"/>
      <w:r w:rsidRPr="004953C7">
        <w:rPr>
          <w:rFonts w:ascii="Times New Roman" w:hAnsi="Times New Roman" w:cs="Times New Roman"/>
          <w:sz w:val="24"/>
          <w:szCs w:val="24"/>
          <w:lang w:val="en-GB"/>
        </w:rPr>
        <w:t>, statistical and visualisation framework for gene set analysis. FEBS Open Bio 2012, 2(2012):76</w:t>
      </w:r>
      <w:r w:rsidR="008C6970">
        <w:rPr>
          <w:rFonts w:ascii="Times New Roman" w:hAnsi="Times New Roman" w:cs="Times New Roman"/>
          <w:sz w:val="24"/>
          <w:szCs w:val="24"/>
        </w:rPr>
        <w:t>-</w:t>
      </w:r>
      <w:r w:rsidRPr="004953C7">
        <w:rPr>
          <w:rFonts w:ascii="Times New Roman" w:hAnsi="Times New Roman" w:cs="Times New Roman"/>
          <w:sz w:val="24"/>
          <w:szCs w:val="24"/>
          <w:lang w:val="en-GB"/>
        </w:rPr>
        <w:t>82.</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AD0D99">
        <w:rPr>
          <w:rFonts w:ascii="Times New Roman" w:hAnsi="Times New Roman" w:cs="Times New Roman"/>
          <w:sz w:val="24"/>
          <w:szCs w:val="24"/>
          <w:lang w:val="en-GB"/>
        </w:rPr>
        <w:t>Croft</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D</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O'Kelly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Wu</w:t>
      </w:r>
      <w:r w:rsidR="00320AEE">
        <w:rPr>
          <w:rFonts w:ascii="Times New Roman" w:hAnsi="Times New Roman" w:cs="Times New Roman"/>
          <w:sz w:val="24"/>
          <w:szCs w:val="24"/>
          <w:lang w:val="en-GB"/>
        </w:rPr>
        <w:t xml:space="preserve">, </w:t>
      </w:r>
      <w:r w:rsidRPr="00AD0D99">
        <w:rPr>
          <w:rFonts w:ascii="Times New Roman" w:hAnsi="Times New Roman" w:cs="Times New Roman"/>
          <w:sz w:val="24"/>
          <w:szCs w:val="24"/>
          <w:lang w:val="en-GB"/>
        </w:rPr>
        <w:t>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Haw</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R</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Gillespie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Matthews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L</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Caudy</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Garapati</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Gopinath</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Jassal</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Jupe</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Kalatskaya</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I</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Mahajan</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May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B</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Ndegwa</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N</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Schmidt</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Shamovsky</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V</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Yung</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Birney</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E</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Hermjakob</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H</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w:t>
      </w:r>
      <w:proofErr w:type="spellStart"/>
      <w:r w:rsidRPr="00AD0D99">
        <w:rPr>
          <w:rFonts w:ascii="Times New Roman" w:hAnsi="Times New Roman" w:cs="Times New Roman"/>
          <w:sz w:val="24"/>
          <w:szCs w:val="24"/>
          <w:lang w:val="en-GB"/>
        </w:rPr>
        <w:t>D'Eustachio</w:t>
      </w:r>
      <w:proofErr w:type="spellEnd"/>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P</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Stein</w:t>
      </w:r>
      <w:r w:rsidR="00320AEE">
        <w:rPr>
          <w:rFonts w:ascii="Times New Roman" w:hAnsi="Times New Roman" w:cs="Times New Roman"/>
          <w:sz w:val="24"/>
          <w:szCs w:val="24"/>
          <w:lang w:val="en-GB"/>
        </w:rPr>
        <w:t>,</w:t>
      </w:r>
      <w:r w:rsidRPr="00AD0D99">
        <w:rPr>
          <w:rFonts w:ascii="Times New Roman" w:hAnsi="Times New Roman" w:cs="Times New Roman"/>
          <w:sz w:val="24"/>
          <w:szCs w:val="24"/>
          <w:lang w:val="en-GB"/>
        </w:rPr>
        <w:t xml:space="preserve"> L. (2011)  </w:t>
      </w:r>
      <w:proofErr w:type="spellStart"/>
      <w:r w:rsidRPr="00AD0D99">
        <w:rPr>
          <w:rFonts w:ascii="Times New Roman" w:hAnsi="Times New Roman" w:cs="Times New Roman"/>
          <w:sz w:val="24"/>
          <w:szCs w:val="24"/>
          <w:lang w:val="en-GB"/>
        </w:rPr>
        <w:t>Reactome</w:t>
      </w:r>
      <w:proofErr w:type="spellEnd"/>
      <w:r w:rsidRPr="00AD0D99">
        <w:rPr>
          <w:rFonts w:ascii="Times New Roman" w:hAnsi="Times New Roman" w:cs="Times New Roman"/>
          <w:sz w:val="24"/>
          <w:szCs w:val="24"/>
          <w:lang w:val="en-GB"/>
        </w:rPr>
        <w:t>: a database of reactions, pathways and biological processes. Nucleic Acids Res. 2011 Jan</w:t>
      </w:r>
      <w:proofErr w:type="gramStart"/>
      <w:r w:rsidRPr="00AD0D99">
        <w:rPr>
          <w:rFonts w:ascii="Times New Roman" w:hAnsi="Times New Roman" w:cs="Times New Roman"/>
          <w:sz w:val="24"/>
          <w:szCs w:val="24"/>
          <w:lang w:val="en-GB"/>
        </w:rPr>
        <w:t>;39</w:t>
      </w:r>
      <w:proofErr w:type="gramEnd"/>
      <w:r w:rsidRPr="00AD0D99">
        <w:rPr>
          <w:rFonts w:ascii="Times New Roman" w:hAnsi="Times New Roman" w:cs="Times New Roman"/>
          <w:sz w:val="24"/>
          <w:szCs w:val="24"/>
          <w:lang w:val="en-GB"/>
        </w:rPr>
        <w:t>(Database issue):D691-7.</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proofErr w:type="spellStart"/>
      <w:r w:rsidRPr="000541E2">
        <w:rPr>
          <w:rFonts w:ascii="Times New Roman" w:hAnsi="Times New Roman" w:cs="Times New Roman"/>
          <w:sz w:val="24"/>
          <w:szCs w:val="24"/>
          <w:lang w:val="en-GB"/>
        </w:rPr>
        <w:t>Ashburner</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Ball</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C</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Blake</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Botstein</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Butler</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Cherry</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M</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Davis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Dolinski</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K</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Dwight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S</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Eppig</w:t>
      </w:r>
      <w:proofErr w:type="spellEnd"/>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T</w:t>
      </w:r>
      <w:r w:rsidR="00320AEE">
        <w:rPr>
          <w:rFonts w:ascii="Times New Roman" w:hAnsi="Times New Roman" w:cs="Times New Roman"/>
          <w:sz w:val="24"/>
          <w:szCs w:val="24"/>
          <w:lang w:val="en-GB"/>
        </w:rPr>
        <w:t>.</w:t>
      </w:r>
      <w:r w:rsidRPr="000541E2">
        <w:rPr>
          <w:rFonts w:ascii="Times New Roman" w:hAnsi="Times New Roman" w:cs="Times New Roman"/>
          <w:sz w:val="24"/>
          <w:szCs w:val="24"/>
          <w:lang w:val="en-GB"/>
        </w:rPr>
        <w:t>, Harris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Hill</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P</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Issel</w:t>
      </w:r>
      <w:proofErr w:type="spellEnd"/>
      <w:r w:rsidRPr="000541E2">
        <w:rPr>
          <w:rFonts w:ascii="Times New Roman" w:hAnsi="Times New Roman" w:cs="Times New Roman"/>
          <w:sz w:val="24"/>
          <w:szCs w:val="24"/>
          <w:lang w:val="en-GB"/>
        </w:rPr>
        <w:t>-Tarver</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L</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Kasarskis</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Lewis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Matese</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C</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Richardson</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J</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E</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Ringwald</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Rubin</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G</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Sherlock</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G. (2000) Gene ontology: tool for the unification of biology. The Gene Ontology Consortium. Nat Genet. 2000 May</w:t>
      </w:r>
      <w:proofErr w:type="gramStart"/>
      <w:r w:rsidRPr="000541E2">
        <w:rPr>
          <w:rFonts w:ascii="Times New Roman" w:hAnsi="Times New Roman" w:cs="Times New Roman"/>
          <w:sz w:val="24"/>
          <w:szCs w:val="24"/>
          <w:lang w:val="en-GB"/>
        </w:rPr>
        <w:t>;25</w:t>
      </w:r>
      <w:proofErr w:type="gramEnd"/>
      <w:r w:rsidRPr="000541E2">
        <w:rPr>
          <w:rFonts w:ascii="Times New Roman" w:hAnsi="Times New Roman" w:cs="Times New Roman"/>
          <w:sz w:val="24"/>
          <w:szCs w:val="24"/>
          <w:lang w:val="en-GB"/>
        </w:rPr>
        <w:t>(1):25-9.</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Ogata</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Goto</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Sato</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K</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Fujibuchi</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Bono</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H</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w:t>
      </w:r>
      <w:proofErr w:type="spellStart"/>
      <w:r w:rsidRPr="000541E2">
        <w:rPr>
          <w:rFonts w:ascii="Times New Roman" w:hAnsi="Times New Roman" w:cs="Times New Roman"/>
          <w:sz w:val="24"/>
          <w:szCs w:val="24"/>
          <w:lang w:val="en-GB"/>
        </w:rPr>
        <w:t>Kanehisa</w:t>
      </w:r>
      <w:proofErr w:type="spellEnd"/>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M. (1999) KEGG: Kyoto </w:t>
      </w:r>
      <w:proofErr w:type="spellStart"/>
      <w:r w:rsidRPr="000541E2">
        <w:rPr>
          <w:rFonts w:ascii="Times New Roman" w:hAnsi="Times New Roman" w:cs="Times New Roman"/>
          <w:sz w:val="24"/>
          <w:szCs w:val="24"/>
          <w:lang w:val="en-GB"/>
        </w:rPr>
        <w:t>Encyclopedia</w:t>
      </w:r>
      <w:proofErr w:type="spellEnd"/>
      <w:r w:rsidRPr="000541E2">
        <w:rPr>
          <w:rFonts w:ascii="Times New Roman" w:hAnsi="Times New Roman" w:cs="Times New Roman"/>
          <w:sz w:val="24"/>
          <w:szCs w:val="24"/>
          <w:lang w:val="en-GB"/>
        </w:rPr>
        <w:t xml:space="preserve"> of Genes and Genomes. Nucleic Acids Res. 1999 Jan 1</w:t>
      </w:r>
      <w:proofErr w:type="gramStart"/>
      <w:r w:rsidRPr="000541E2">
        <w:rPr>
          <w:rFonts w:ascii="Times New Roman" w:hAnsi="Times New Roman" w:cs="Times New Roman"/>
          <w:sz w:val="24"/>
          <w:szCs w:val="24"/>
          <w:lang w:val="en-GB"/>
        </w:rPr>
        <w:t>;27</w:t>
      </w:r>
      <w:proofErr w:type="gramEnd"/>
      <w:r w:rsidRPr="000541E2">
        <w:rPr>
          <w:rFonts w:ascii="Times New Roman" w:hAnsi="Times New Roman" w:cs="Times New Roman"/>
          <w:sz w:val="24"/>
          <w:szCs w:val="24"/>
          <w:lang w:val="en-GB"/>
        </w:rPr>
        <w:t>(1):29-34.</w:t>
      </w:r>
    </w:p>
    <w:p w:rsidR="000541E2" w:rsidRPr="000541E2" w:rsidRDefault="000541E2" w:rsidP="000541E2">
      <w:pPr>
        <w:pStyle w:val="ListParagraph"/>
        <w:numPr>
          <w:ilvl w:val="0"/>
          <w:numId w:val="1"/>
        </w:numPr>
        <w:ind w:firstLineChars="0"/>
        <w:rPr>
          <w:rFonts w:ascii="Times New Roman" w:hAnsi="Times New Roman" w:cs="Times New Roman"/>
          <w:sz w:val="24"/>
          <w:szCs w:val="24"/>
          <w:lang w:val="en-GB"/>
        </w:rPr>
      </w:pPr>
      <w:r w:rsidRPr="000541E2">
        <w:rPr>
          <w:rFonts w:ascii="Times New Roman" w:hAnsi="Times New Roman" w:cs="Times New Roman"/>
          <w:sz w:val="24"/>
          <w:szCs w:val="24"/>
          <w:lang w:val="en-GB"/>
        </w:rPr>
        <w:t>Nam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Kim</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Y</w:t>
      </w:r>
      <w:r w:rsidR="008C6970">
        <w:rPr>
          <w:rFonts w:ascii="Times New Roman" w:hAnsi="Times New Roman" w:cs="Times New Roman"/>
          <w:sz w:val="24"/>
          <w:szCs w:val="24"/>
          <w:lang w:val="en-GB"/>
        </w:rPr>
        <w:t>.</w:t>
      </w:r>
      <w:r w:rsidRPr="000541E2">
        <w:rPr>
          <w:rFonts w:ascii="Times New Roman" w:hAnsi="Times New Roman" w:cs="Times New Roman"/>
          <w:sz w:val="24"/>
          <w:szCs w:val="24"/>
          <w:lang w:val="en-GB"/>
        </w:rPr>
        <w:t xml:space="preserve"> (2008) Gene-set approach for expression pattern analysis. Brief </w:t>
      </w:r>
      <w:proofErr w:type="spellStart"/>
      <w:r w:rsidRPr="000541E2">
        <w:rPr>
          <w:rFonts w:ascii="Times New Roman" w:hAnsi="Times New Roman" w:cs="Times New Roman"/>
          <w:sz w:val="24"/>
          <w:szCs w:val="24"/>
          <w:lang w:val="en-GB"/>
        </w:rPr>
        <w:t>Bioinform</w:t>
      </w:r>
      <w:proofErr w:type="spellEnd"/>
      <w:r w:rsidRPr="000541E2">
        <w:rPr>
          <w:rFonts w:ascii="Times New Roman" w:hAnsi="Times New Roman" w:cs="Times New Roman"/>
          <w:sz w:val="24"/>
          <w:szCs w:val="24"/>
          <w:lang w:val="en-GB"/>
        </w:rPr>
        <w:t>. 2008 May</w:t>
      </w:r>
      <w:proofErr w:type="gramStart"/>
      <w:r w:rsidRPr="000541E2">
        <w:rPr>
          <w:rFonts w:ascii="Times New Roman" w:hAnsi="Times New Roman" w:cs="Times New Roman"/>
          <w:sz w:val="24"/>
          <w:szCs w:val="24"/>
          <w:lang w:val="en-GB"/>
        </w:rPr>
        <w:t>;9</w:t>
      </w:r>
      <w:proofErr w:type="gramEnd"/>
      <w:r w:rsidRPr="000541E2">
        <w:rPr>
          <w:rFonts w:ascii="Times New Roman" w:hAnsi="Times New Roman" w:cs="Times New Roman"/>
          <w:sz w:val="24"/>
          <w:szCs w:val="24"/>
          <w:lang w:val="en-GB"/>
        </w:rPr>
        <w:t>(3):189-97.</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r w:rsidRPr="0043118B">
        <w:rPr>
          <w:rFonts w:ascii="Times New Roman" w:hAnsi="Times New Roman" w:cs="Times New Roman"/>
          <w:sz w:val="24"/>
          <w:szCs w:val="24"/>
          <w:lang w:val="en-GB"/>
        </w:rPr>
        <w:t>Fisher</w:t>
      </w:r>
      <w:r w:rsidR="008C6970">
        <w:rPr>
          <w:rFonts w:ascii="Times New Roman" w:hAnsi="Times New Roman" w:cs="Times New Roman"/>
          <w:sz w:val="24"/>
          <w:szCs w:val="24"/>
          <w:lang w:val="en-GB"/>
        </w:rPr>
        <w:t>,</w:t>
      </w:r>
      <w:r w:rsidRPr="0043118B">
        <w:rPr>
          <w:rFonts w:ascii="Times New Roman" w:hAnsi="Times New Roman" w:cs="Times New Roman"/>
          <w:sz w:val="24"/>
          <w:szCs w:val="24"/>
          <w:lang w:val="en-GB"/>
        </w:rPr>
        <w:t xml:space="preserve"> R</w:t>
      </w:r>
      <w:r w:rsidR="008C6970">
        <w:rPr>
          <w:rFonts w:ascii="Times New Roman" w:hAnsi="Times New Roman" w:cs="Times New Roman"/>
          <w:sz w:val="24"/>
          <w:szCs w:val="24"/>
          <w:lang w:val="en-GB"/>
        </w:rPr>
        <w:t>.</w:t>
      </w:r>
      <w:r w:rsidRPr="0043118B">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(1922)</w:t>
      </w:r>
      <w:r w:rsidRPr="0043118B">
        <w:rPr>
          <w:rFonts w:ascii="Times New Roman" w:hAnsi="Times New Roman" w:cs="Times New Roman"/>
          <w:sz w:val="24"/>
          <w:szCs w:val="24"/>
          <w:lang w:val="en-GB"/>
        </w:rPr>
        <w:t xml:space="preserve"> On the interpretation of χ2 from contingency</w:t>
      </w:r>
      <w:r>
        <w:rPr>
          <w:rFonts w:ascii="Times New Roman" w:hAnsi="Times New Roman" w:cs="Times New Roman"/>
          <w:sz w:val="24"/>
          <w:szCs w:val="24"/>
          <w:lang w:val="en-GB"/>
        </w:rPr>
        <w:t xml:space="preserve"> </w:t>
      </w:r>
      <w:r w:rsidRPr="0043118B">
        <w:rPr>
          <w:rFonts w:ascii="Times New Roman" w:hAnsi="Times New Roman" w:cs="Times New Roman"/>
          <w:sz w:val="24"/>
          <w:szCs w:val="24"/>
          <w:lang w:val="en-GB"/>
        </w:rPr>
        <w:t xml:space="preserve">tables, and the calculation of P. J Roy Statist </w:t>
      </w:r>
      <w:proofErr w:type="spellStart"/>
      <w:r w:rsidRPr="0043118B">
        <w:rPr>
          <w:rFonts w:ascii="Times New Roman" w:hAnsi="Times New Roman" w:cs="Times New Roman"/>
          <w:sz w:val="24"/>
          <w:szCs w:val="24"/>
          <w:lang w:val="en-GB"/>
        </w:rPr>
        <w:t>Soc</w:t>
      </w:r>
      <w:proofErr w:type="spellEnd"/>
      <w:r w:rsidRPr="0043118B">
        <w:rPr>
          <w:rFonts w:ascii="Times New Roman" w:hAnsi="Times New Roman" w:cs="Times New Roman"/>
          <w:sz w:val="24"/>
          <w:szCs w:val="24"/>
          <w:lang w:val="en-GB"/>
        </w:rPr>
        <w:t xml:space="preserve"> 1922, 85:87-94.</w:t>
      </w:r>
    </w:p>
    <w:p w:rsidR="000541E2" w:rsidRPr="000541E2" w:rsidRDefault="000541E2" w:rsidP="000541E2">
      <w:pPr>
        <w:pStyle w:val="ListParagraph"/>
        <w:numPr>
          <w:ilvl w:val="0"/>
          <w:numId w:val="1"/>
        </w:numPr>
        <w:ind w:firstLineChars="0"/>
        <w:rPr>
          <w:rFonts w:ascii="Times New Roman" w:hAnsi="Times New Roman" w:cs="Times New Roman"/>
          <w:sz w:val="24"/>
          <w:szCs w:val="24"/>
        </w:rPr>
      </w:pPr>
      <w:proofErr w:type="spellStart"/>
      <w:r w:rsidRPr="0005566A">
        <w:rPr>
          <w:rFonts w:ascii="Times New Roman" w:hAnsi="Times New Roman" w:cs="Times New Roman"/>
          <w:sz w:val="24"/>
          <w:szCs w:val="24"/>
          <w:lang w:val="en-GB"/>
        </w:rPr>
        <w:t>Agresti</w:t>
      </w:r>
      <w:proofErr w:type="spellEnd"/>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A</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(1992) </w:t>
      </w:r>
      <w:r w:rsidRPr="0005566A">
        <w:rPr>
          <w:rFonts w:ascii="Times New Roman" w:hAnsi="Times New Roman" w:cs="Times New Roman"/>
          <w:sz w:val="24"/>
          <w:szCs w:val="24"/>
          <w:lang w:val="en-GB"/>
        </w:rPr>
        <w:t xml:space="preserve">A </w:t>
      </w:r>
      <w:r w:rsidR="003F589B">
        <w:rPr>
          <w:rFonts w:ascii="Times New Roman" w:hAnsi="Times New Roman" w:cs="Times New Roman"/>
          <w:sz w:val="24"/>
          <w:szCs w:val="24"/>
          <w:lang w:val="en-GB"/>
        </w:rPr>
        <w:t>s</w:t>
      </w:r>
      <w:r w:rsidRPr="0005566A">
        <w:rPr>
          <w:rFonts w:ascii="Times New Roman" w:hAnsi="Times New Roman" w:cs="Times New Roman"/>
          <w:sz w:val="24"/>
          <w:szCs w:val="24"/>
          <w:lang w:val="en-GB"/>
        </w:rPr>
        <w:t xml:space="preserve">urvey of </w:t>
      </w:r>
      <w:r w:rsidR="003F589B">
        <w:rPr>
          <w:rFonts w:ascii="Times New Roman" w:hAnsi="Times New Roman" w:cs="Times New Roman"/>
          <w:sz w:val="24"/>
          <w:szCs w:val="24"/>
          <w:lang w:val="en-GB"/>
        </w:rPr>
        <w:t>e</w:t>
      </w:r>
      <w:r w:rsidRPr="0005566A">
        <w:rPr>
          <w:rFonts w:ascii="Times New Roman" w:hAnsi="Times New Roman" w:cs="Times New Roman"/>
          <w:sz w:val="24"/>
          <w:szCs w:val="24"/>
          <w:lang w:val="en-GB"/>
        </w:rPr>
        <w:t xml:space="preserve">xact </w:t>
      </w:r>
      <w:r w:rsidR="003F589B">
        <w:rPr>
          <w:rFonts w:ascii="Times New Roman" w:hAnsi="Times New Roman" w:cs="Times New Roman"/>
          <w:sz w:val="24"/>
          <w:szCs w:val="24"/>
          <w:lang w:val="en-GB"/>
        </w:rPr>
        <w:t>i</w:t>
      </w:r>
      <w:r w:rsidRPr="0005566A">
        <w:rPr>
          <w:rFonts w:ascii="Times New Roman" w:hAnsi="Times New Roman" w:cs="Times New Roman"/>
          <w:sz w:val="24"/>
          <w:szCs w:val="24"/>
          <w:lang w:val="en-GB"/>
        </w:rPr>
        <w:t xml:space="preserve">nference for </w:t>
      </w:r>
      <w:r w:rsidR="003F589B">
        <w:rPr>
          <w:rFonts w:ascii="Times New Roman" w:hAnsi="Times New Roman" w:cs="Times New Roman"/>
          <w:sz w:val="24"/>
          <w:szCs w:val="24"/>
          <w:lang w:val="en-GB"/>
        </w:rPr>
        <w:t>c</w:t>
      </w:r>
      <w:r w:rsidRPr="0005566A">
        <w:rPr>
          <w:rFonts w:ascii="Times New Roman" w:hAnsi="Times New Roman" w:cs="Times New Roman"/>
          <w:sz w:val="24"/>
          <w:szCs w:val="24"/>
          <w:lang w:val="en-GB"/>
        </w:rPr>
        <w:t xml:space="preserve">ontingency </w:t>
      </w:r>
      <w:r w:rsidR="003F589B">
        <w:rPr>
          <w:rFonts w:ascii="Times New Roman" w:hAnsi="Times New Roman" w:cs="Times New Roman"/>
          <w:sz w:val="24"/>
          <w:szCs w:val="24"/>
          <w:lang w:val="en-GB"/>
        </w:rPr>
        <w:t>t</w:t>
      </w:r>
      <w:r w:rsidRPr="0005566A">
        <w:rPr>
          <w:rFonts w:ascii="Times New Roman" w:hAnsi="Times New Roman" w:cs="Times New Roman"/>
          <w:sz w:val="24"/>
          <w:szCs w:val="24"/>
          <w:lang w:val="en-GB"/>
        </w:rPr>
        <w:t>ables</w:t>
      </w:r>
      <w:r>
        <w:rPr>
          <w:rFonts w:ascii="Times New Roman" w:hAnsi="Times New Roman" w:cs="Times New Roman"/>
          <w:sz w:val="24"/>
          <w:szCs w:val="24"/>
          <w:lang w:val="en-GB"/>
        </w:rPr>
        <w:t xml:space="preserve">. </w:t>
      </w:r>
      <w:r w:rsidRPr="0005566A">
        <w:rPr>
          <w:rFonts w:ascii="Times New Roman" w:hAnsi="Times New Roman" w:cs="Times New Roman"/>
          <w:sz w:val="24"/>
          <w:szCs w:val="24"/>
          <w:lang w:val="en-GB"/>
        </w:rPr>
        <w:t>Statist. Sci. Volume 7, Number 1 (1992), 131-153.</w:t>
      </w:r>
    </w:p>
    <w:p w:rsidR="000541E2" w:rsidRPr="00D342F0" w:rsidRDefault="000541E2" w:rsidP="000541E2">
      <w:pPr>
        <w:pStyle w:val="ListParagraph"/>
        <w:numPr>
          <w:ilvl w:val="0"/>
          <w:numId w:val="1"/>
        </w:numPr>
        <w:ind w:firstLineChars="0"/>
        <w:rPr>
          <w:rFonts w:ascii="Times New Roman" w:hAnsi="Times New Roman" w:cs="Times New Roman"/>
          <w:sz w:val="24"/>
          <w:szCs w:val="24"/>
        </w:rPr>
      </w:pPr>
      <w:r>
        <w:rPr>
          <w:rFonts w:ascii="Times New Roman" w:hAnsi="Times New Roman" w:cs="Times New Roman"/>
          <w:sz w:val="24"/>
          <w:szCs w:val="24"/>
          <w:lang w:val="en-GB"/>
        </w:rPr>
        <w:t>Biddle</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D</w:t>
      </w:r>
      <w:r w:rsidR="008C6970">
        <w:rPr>
          <w:rFonts w:ascii="Times New Roman" w:hAnsi="Times New Roman" w:cs="Times New Roman"/>
          <w:sz w:val="24"/>
          <w:szCs w:val="24"/>
          <w:lang w:val="en-GB"/>
        </w:rPr>
        <w:t>.</w:t>
      </w:r>
      <w:r>
        <w:rPr>
          <w:rFonts w:ascii="Times New Roman" w:hAnsi="Times New Roman" w:cs="Times New Roman"/>
          <w:sz w:val="24"/>
          <w:szCs w:val="24"/>
          <w:lang w:val="en-GB"/>
        </w:rPr>
        <w:t>A</w:t>
      </w:r>
      <w:r w:rsidR="008C6970">
        <w:rPr>
          <w:rFonts w:ascii="Times New Roman" w:hAnsi="Times New Roman" w:cs="Times New Roman"/>
          <w:sz w:val="24"/>
          <w:szCs w:val="24"/>
          <w:lang w:val="en-GB"/>
        </w:rPr>
        <w:t>.</w:t>
      </w:r>
      <w:r>
        <w:rPr>
          <w:rFonts w:ascii="Times New Roman" w:hAnsi="Times New Roman" w:cs="Times New Roman"/>
          <w:sz w:val="24"/>
          <w:szCs w:val="24"/>
          <w:lang w:val="en-GB"/>
        </w:rPr>
        <w:t>, Morris</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S</w:t>
      </w:r>
      <w:r w:rsidR="008C6970">
        <w:rPr>
          <w:rFonts w:ascii="Times New Roman" w:hAnsi="Times New Roman" w:cs="Times New Roman"/>
          <w:sz w:val="24"/>
          <w:szCs w:val="24"/>
          <w:lang w:val="en-GB"/>
        </w:rPr>
        <w:t>.</w:t>
      </w:r>
      <w:r>
        <w:rPr>
          <w:rFonts w:ascii="Times New Roman" w:hAnsi="Times New Roman" w:cs="Times New Roman"/>
          <w:sz w:val="24"/>
          <w:szCs w:val="24"/>
          <w:lang w:val="en-GB"/>
        </w:rPr>
        <w:t>B</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(2011) </w:t>
      </w:r>
      <w:r w:rsidRPr="00C76679">
        <w:rPr>
          <w:rFonts w:ascii="Times New Roman" w:hAnsi="Times New Roman" w:cs="Times New Roman"/>
          <w:sz w:val="24"/>
          <w:szCs w:val="24"/>
          <w:lang w:val="en-GB"/>
        </w:rPr>
        <w:t>Using Lancaster's mid-P correction to the Fisher's exact test for adverse impact analyses.</w:t>
      </w:r>
      <w:r>
        <w:rPr>
          <w:rFonts w:ascii="Times New Roman" w:hAnsi="Times New Roman" w:cs="Times New Roman"/>
          <w:sz w:val="24"/>
          <w:szCs w:val="24"/>
          <w:lang w:val="en-GB"/>
        </w:rPr>
        <w:t xml:space="preserve"> </w:t>
      </w:r>
      <w:r w:rsidRPr="00C76679">
        <w:rPr>
          <w:rFonts w:ascii="Times New Roman" w:hAnsi="Times New Roman" w:cs="Times New Roman"/>
          <w:sz w:val="24"/>
          <w:szCs w:val="24"/>
          <w:lang w:val="en-GB"/>
        </w:rPr>
        <w:t xml:space="preserve">J </w:t>
      </w:r>
      <w:proofErr w:type="spellStart"/>
      <w:r w:rsidRPr="00C76679">
        <w:rPr>
          <w:rFonts w:ascii="Times New Roman" w:hAnsi="Times New Roman" w:cs="Times New Roman"/>
          <w:sz w:val="24"/>
          <w:szCs w:val="24"/>
          <w:lang w:val="en-GB"/>
        </w:rPr>
        <w:t>Appl</w:t>
      </w:r>
      <w:proofErr w:type="spellEnd"/>
      <w:r w:rsidRPr="00C76679">
        <w:rPr>
          <w:rFonts w:ascii="Times New Roman" w:hAnsi="Times New Roman" w:cs="Times New Roman"/>
          <w:sz w:val="24"/>
          <w:szCs w:val="24"/>
          <w:lang w:val="en-GB"/>
        </w:rPr>
        <w:t xml:space="preserve"> </w:t>
      </w:r>
      <w:r>
        <w:rPr>
          <w:rFonts w:ascii="Times New Roman" w:hAnsi="Times New Roman" w:cs="Times New Roman"/>
          <w:sz w:val="24"/>
          <w:szCs w:val="24"/>
          <w:lang w:val="en-GB"/>
        </w:rPr>
        <w:t>Psychol. 2011 Sep</w:t>
      </w:r>
      <w:proofErr w:type="gramStart"/>
      <w:r>
        <w:rPr>
          <w:rFonts w:ascii="Times New Roman" w:hAnsi="Times New Roman" w:cs="Times New Roman"/>
          <w:sz w:val="24"/>
          <w:szCs w:val="24"/>
          <w:lang w:val="en-GB"/>
        </w:rPr>
        <w:t>;96</w:t>
      </w:r>
      <w:proofErr w:type="gramEnd"/>
      <w:r>
        <w:rPr>
          <w:rFonts w:ascii="Times New Roman" w:hAnsi="Times New Roman" w:cs="Times New Roman"/>
          <w:sz w:val="24"/>
          <w:szCs w:val="24"/>
          <w:lang w:val="en-GB"/>
        </w:rPr>
        <w:t>(5):956-65.</w:t>
      </w:r>
    </w:p>
    <w:p w:rsidR="00D342F0" w:rsidRPr="00D342F0" w:rsidRDefault="00D342F0" w:rsidP="000541E2">
      <w:pPr>
        <w:pStyle w:val="ListParagraph"/>
        <w:numPr>
          <w:ilvl w:val="0"/>
          <w:numId w:val="1"/>
        </w:numPr>
        <w:ind w:firstLineChars="0"/>
        <w:rPr>
          <w:rFonts w:ascii="Times New Roman" w:hAnsi="Times New Roman" w:cs="Times New Roman"/>
          <w:sz w:val="24"/>
          <w:szCs w:val="24"/>
        </w:rPr>
      </w:pPr>
      <w:r w:rsidRPr="00B100FF">
        <w:rPr>
          <w:rFonts w:ascii="Times New Roman" w:hAnsi="Times New Roman" w:cs="Times New Roman"/>
          <w:sz w:val="24"/>
          <w:szCs w:val="24"/>
          <w:lang w:val="en-GB"/>
        </w:rPr>
        <w:t>Upton</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G</w:t>
      </w:r>
      <w:r w:rsidR="008C6970">
        <w:rPr>
          <w:rFonts w:ascii="Times New Roman" w:hAnsi="Times New Roman" w:cs="Times New Roman"/>
          <w:sz w:val="24"/>
          <w:szCs w:val="24"/>
          <w:lang w:val="en-GB"/>
        </w:rPr>
        <w:t>.</w:t>
      </w:r>
      <w:r>
        <w:rPr>
          <w:rFonts w:ascii="Times New Roman" w:hAnsi="Times New Roman" w:cs="Times New Roman"/>
          <w:sz w:val="24"/>
          <w:szCs w:val="24"/>
          <w:lang w:val="en-GB"/>
        </w:rPr>
        <w:t>J</w:t>
      </w:r>
      <w:r w:rsidR="008C6970">
        <w:rPr>
          <w:rFonts w:ascii="Times New Roman" w:hAnsi="Times New Roman" w:cs="Times New Roman"/>
          <w:sz w:val="24"/>
          <w:szCs w:val="24"/>
          <w:lang w:val="en-GB"/>
        </w:rPr>
        <w:t>.</w:t>
      </w:r>
      <w:r>
        <w:rPr>
          <w:rFonts w:ascii="Times New Roman" w:hAnsi="Times New Roman" w:cs="Times New Roman"/>
          <w:sz w:val="24"/>
          <w:szCs w:val="24"/>
          <w:lang w:val="en-GB"/>
        </w:rPr>
        <w:t xml:space="preserve"> (1992) </w:t>
      </w:r>
      <w:r w:rsidRPr="00B100FF">
        <w:rPr>
          <w:rFonts w:ascii="Times New Roman" w:hAnsi="Times New Roman" w:cs="Times New Roman"/>
          <w:sz w:val="24"/>
          <w:szCs w:val="24"/>
          <w:lang w:val="en-GB"/>
        </w:rPr>
        <w:t>Fisher's Exact Test</w:t>
      </w:r>
      <w:r>
        <w:rPr>
          <w:rFonts w:ascii="Times New Roman" w:hAnsi="Times New Roman" w:cs="Times New Roman"/>
          <w:sz w:val="24"/>
          <w:szCs w:val="24"/>
          <w:lang w:val="en-GB"/>
        </w:rPr>
        <w:t xml:space="preserve">. </w:t>
      </w:r>
      <w:r w:rsidRPr="00B100FF">
        <w:rPr>
          <w:rFonts w:ascii="Times New Roman" w:hAnsi="Times New Roman" w:cs="Times New Roman"/>
          <w:sz w:val="24"/>
          <w:szCs w:val="24"/>
          <w:lang w:val="en-GB"/>
        </w:rPr>
        <w:t>Journal of the Royal Statistical Society</w:t>
      </w:r>
      <w:r>
        <w:rPr>
          <w:rFonts w:ascii="Times New Roman" w:hAnsi="Times New Roman" w:cs="Times New Roman"/>
          <w:sz w:val="24"/>
          <w:szCs w:val="24"/>
          <w:lang w:val="en-GB"/>
        </w:rPr>
        <w:t>. 155(</w:t>
      </w:r>
      <w:r w:rsidRPr="00B100FF">
        <w:rPr>
          <w:rFonts w:ascii="Times New Roman" w:hAnsi="Times New Roman" w:cs="Times New Roman"/>
          <w:sz w:val="24"/>
          <w:szCs w:val="24"/>
          <w:lang w:val="en-GB"/>
        </w:rPr>
        <w:t>3</w:t>
      </w:r>
      <w:r>
        <w:rPr>
          <w:rFonts w:ascii="Times New Roman" w:hAnsi="Times New Roman" w:cs="Times New Roman"/>
          <w:sz w:val="24"/>
          <w:szCs w:val="24"/>
          <w:lang w:val="en-GB"/>
        </w:rPr>
        <w:t>):</w:t>
      </w:r>
      <w:r w:rsidRPr="00B100FF">
        <w:rPr>
          <w:rFonts w:ascii="Times New Roman" w:hAnsi="Times New Roman" w:cs="Times New Roman"/>
          <w:sz w:val="24"/>
          <w:szCs w:val="24"/>
          <w:lang w:val="en-GB"/>
        </w:rPr>
        <w:t xml:space="preserve"> 395-402</w:t>
      </w:r>
      <w:r>
        <w:rPr>
          <w:rFonts w:ascii="Times New Roman" w:hAnsi="Times New Roman" w:cs="Times New Roman"/>
          <w:sz w:val="24"/>
          <w:szCs w:val="24"/>
          <w:lang w:val="en-GB"/>
        </w:rPr>
        <w:t>.</w:t>
      </w:r>
    </w:p>
    <w:p w:rsidR="00632F06" w:rsidRDefault="00D342F0" w:rsidP="00AA5DF5">
      <w:pPr>
        <w:pStyle w:val="ListParagraph"/>
        <w:numPr>
          <w:ilvl w:val="0"/>
          <w:numId w:val="1"/>
        </w:numPr>
        <w:ind w:firstLineChars="0"/>
        <w:rPr>
          <w:rFonts w:ascii="Times New Roman" w:hAnsi="Times New Roman" w:cs="Times New Roman"/>
          <w:sz w:val="24"/>
          <w:szCs w:val="24"/>
          <w:lang w:val="en-GB"/>
        </w:rPr>
      </w:pPr>
      <w:proofErr w:type="spellStart"/>
      <w:r w:rsidRPr="00D342F0">
        <w:rPr>
          <w:rFonts w:ascii="Times New Roman" w:hAnsi="Times New Roman" w:cs="Times New Roman"/>
          <w:sz w:val="24"/>
          <w:szCs w:val="24"/>
          <w:lang w:val="en-GB"/>
        </w:rPr>
        <w:t>Bonferroni</w:t>
      </w:r>
      <w:proofErr w:type="spellEnd"/>
      <w:r w:rsidRPr="00D342F0">
        <w:rPr>
          <w:rFonts w:ascii="Times New Roman" w:hAnsi="Times New Roman" w:cs="Times New Roman"/>
          <w:sz w:val="24"/>
          <w:szCs w:val="24"/>
          <w:lang w:val="en-GB"/>
        </w:rPr>
        <w:t>, C</w:t>
      </w:r>
      <w:r w:rsidR="008C6970">
        <w:rPr>
          <w:rFonts w:ascii="Times New Roman" w:hAnsi="Times New Roman" w:cs="Times New Roman"/>
          <w:sz w:val="24"/>
          <w:szCs w:val="24"/>
          <w:lang w:val="en-GB"/>
        </w:rPr>
        <w:t>.</w:t>
      </w:r>
      <w:r w:rsidRPr="00D342F0">
        <w:rPr>
          <w:rFonts w:ascii="Times New Roman" w:hAnsi="Times New Roman" w:cs="Times New Roman"/>
          <w:sz w:val="24"/>
          <w:szCs w:val="24"/>
          <w:lang w:val="en-GB"/>
        </w:rPr>
        <w:t>E</w:t>
      </w:r>
      <w:r w:rsidR="008C6970">
        <w:rPr>
          <w:rFonts w:ascii="Times New Roman" w:hAnsi="Times New Roman" w:cs="Times New Roman"/>
          <w:sz w:val="24"/>
          <w:szCs w:val="24"/>
          <w:lang w:val="en-GB"/>
        </w:rPr>
        <w:t>.</w:t>
      </w:r>
      <w:r w:rsidRPr="00D342F0">
        <w:rPr>
          <w:rFonts w:ascii="Times New Roman" w:hAnsi="Times New Roman" w:cs="Times New Roman"/>
          <w:sz w:val="24"/>
          <w:szCs w:val="24"/>
          <w:lang w:val="en-GB"/>
        </w:rPr>
        <w:t xml:space="preserve"> (1936) </w:t>
      </w:r>
      <w:proofErr w:type="spellStart"/>
      <w:r w:rsidRPr="00D342F0">
        <w:rPr>
          <w:rFonts w:ascii="Times New Roman" w:hAnsi="Times New Roman" w:cs="Times New Roman"/>
          <w:sz w:val="24"/>
          <w:szCs w:val="24"/>
          <w:lang w:val="en-GB"/>
        </w:rPr>
        <w:t>Teoria</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statistica</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delle</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classi</w:t>
      </w:r>
      <w:proofErr w:type="spellEnd"/>
      <w:r w:rsidRPr="00D342F0">
        <w:rPr>
          <w:rFonts w:ascii="Times New Roman" w:hAnsi="Times New Roman" w:cs="Times New Roman"/>
          <w:sz w:val="24"/>
          <w:szCs w:val="24"/>
          <w:lang w:val="en-GB"/>
        </w:rPr>
        <w:t xml:space="preserve"> e </w:t>
      </w:r>
      <w:proofErr w:type="spellStart"/>
      <w:r w:rsidRPr="00D342F0">
        <w:rPr>
          <w:rFonts w:ascii="Times New Roman" w:hAnsi="Times New Roman" w:cs="Times New Roman"/>
          <w:sz w:val="24"/>
          <w:szCs w:val="24"/>
          <w:lang w:val="en-GB"/>
        </w:rPr>
        <w:t>calcolo</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delle</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probabilità</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Pubblicazioni</w:t>
      </w:r>
      <w:proofErr w:type="spellEnd"/>
      <w:r w:rsidRPr="00D342F0">
        <w:rPr>
          <w:rFonts w:ascii="Times New Roman" w:hAnsi="Times New Roman" w:cs="Times New Roman"/>
          <w:sz w:val="24"/>
          <w:szCs w:val="24"/>
          <w:lang w:val="en-GB"/>
        </w:rPr>
        <w:t xml:space="preserve"> del R </w:t>
      </w:r>
      <w:proofErr w:type="spellStart"/>
      <w:r w:rsidRPr="00D342F0">
        <w:rPr>
          <w:rFonts w:ascii="Times New Roman" w:hAnsi="Times New Roman" w:cs="Times New Roman"/>
          <w:sz w:val="24"/>
          <w:szCs w:val="24"/>
          <w:lang w:val="en-GB"/>
        </w:rPr>
        <w:t>Istituto</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Superiore</w:t>
      </w:r>
      <w:proofErr w:type="spellEnd"/>
      <w:r w:rsidRPr="00D342F0">
        <w:rPr>
          <w:rFonts w:ascii="Times New Roman" w:hAnsi="Times New Roman" w:cs="Times New Roman"/>
          <w:sz w:val="24"/>
          <w:szCs w:val="24"/>
          <w:lang w:val="en-GB"/>
        </w:rPr>
        <w:t xml:space="preserve"> di </w:t>
      </w:r>
      <w:proofErr w:type="spellStart"/>
      <w:r w:rsidRPr="00D342F0">
        <w:rPr>
          <w:rFonts w:ascii="Times New Roman" w:hAnsi="Times New Roman" w:cs="Times New Roman"/>
          <w:sz w:val="24"/>
          <w:szCs w:val="24"/>
          <w:lang w:val="en-GB"/>
        </w:rPr>
        <w:t>Scienze</w:t>
      </w:r>
      <w:proofErr w:type="spellEnd"/>
      <w:r w:rsidRPr="00D342F0">
        <w:rPr>
          <w:rFonts w:ascii="Times New Roman" w:hAnsi="Times New Roman" w:cs="Times New Roman"/>
          <w:sz w:val="24"/>
          <w:szCs w:val="24"/>
          <w:lang w:val="en-GB"/>
        </w:rPr>
        <w:t xml:space="preserve"> </w:t>
      </w:r>
      <w:proofErr w:type="spellStart"/>
      <w:r w:rsidRPr="00D342F0">
        <w:rPr>
          <w:rFonts w:ascii="Times New Roman" w:hAnsi="Times New Roman" w:cs="Times New Roman"/>
          <w:sz w:val="24"/>
          <w:szCs w:val="24"/>
          <w:lang w:val="en-GB"/>
        </w:rPr>
        <w:t>Economiche</w:t>
      </w:r>
      <w:proofErr w:type="spellEnd"/>
      <w:r w:rsidRPr="00D342F0">
        <w:rPr>
          <w:rFonts w:ascii="Times New Roman" w:hAnsi="Times New Roman" w:cs="Times New Roman"/>
          <w:sz w:val="24"/>
          <w:szCs w:val="24"/>
          <w:lang w:val="en-GB"/>
        </w:rPr>
        <w:t xml:space="preserve"> e </w:t>
      </w:r>
      <w:proofErr w:type="spellStart"/>
      <w:r w:rsidRPr="00D342F0">
        <w:rPr>
          <w:rFonts w:ascii="Times New Roman" w:hAnsi="Times New Roman" w:cs="Times New Roman"/>
          <w:sz w:val="24"/>
          <w:szCs w:val="24"/>
          <w:lang w:val="en-GB"/>
        </w:rPr>
        <w:t>Commerciali</w:t>
      </w:r>
      <w:proofErr w:type="spellEnd"/>
      <w:r w:rsidRPr="00D342F0">
        <w:rPr>
          <w:rFonts w:ascii="Times New Roman" w:hAnsi="Times New Roman" w:cs="Times New Roman"/>
          <w:sz w:val="24"/>
          <w:szCs w:val="24"/>
          <w:lang w:val="en-GB"/>
        </w:rPr>
        <w:t xml:space="preserve"> di Firenze 8, 3-62, 1936.</w:t>
      </w:r>
    </w:p>
    <w:p w:rsidR="00597D7F" w:rsidRPr="00597D7F" w:rsidRDefault="00A25502" w:rsidP="00A25502">
      <w:pPr>
        <w:pStyle w:val="ListParagraph"/>
        <w:numPr>
          <w:ilvl w:val="0"/>
          <w:numId w:val="1"/>
        </w:numPr>
        <w:ind w:firstLineChars="0"/>
        <w:rPr>
          <w:rFonts w:ascii="Times New Roman" w:hAnsi="Times New Roman" w:cs="Times New Roman"/>
          <w:sz w:val="24"/>
          <w:szCs w:val="24"/>
        </w:rPr>
      </w:pPr>
      <w:proofErr w:type="spellStart"/>
      <w:r w:rsidRPr="00A25502">
        <w:rPr>
          <w:rFonts w:ascii="Times New Roman" w:hAnsi="Times New Roman" w:cs="Times New Roman"/>
          <w:sz w:val="24"/>
          <w:szCs w:val="24"/>
        </w:rPr>
        <w:t>Rhinn</w:t>
      </w:r>
      <w:proofErr w:type="spellEnd"/>
      <w:r>
        <w:rPr>
          <w:rFonts w:ascii="Times New Roman" w:hAnsi="Times New Roman" w:cs="Times New Roman"/>
          <w:sz w:val="24"/>
          <w:szCs w:val="24"/>
        </w:rPr>
        <w:t>,</w:t>
      </w:r>
      <w:r w:rsidRPr="00A25502">
        <w:rPr>
          <w:rFonts w:ascii="Times New Roman" w:hAnsi="Times New Roman" w:cs="Times New Roman"/>
          <w:sz w:val="24"/>
          <w:szCs w:val="24"/>
        </w:rPr>
        <w:t xml:space="preserve"> H</w:t>
      </w:r>
      <w:r>
        <w:rPr>
          <w:rFonts w:ascii="Times New Roman" w:hAnsi="Times New Roman" w:cs="Times New Roman"/>
          <w:sz w:val="24"/>
          <w:szCs w:val="24"/>
        </w:rPr>
        <w:t>.</w:t>
      </w:r>
      <w:r w:rsidRPr="00A25502">
        <w:rPr>
          <w:rFonts w:ascii="Times New Roman" w:hAnsi="Times New Roman" w:cs="Times New Roman"/>
          <w:sz w:val="24"/>
          <w:szCs w:val="24"/>
        </w:rPr>
        <w:t>, Fujita</w:t>
      </w:r>
      <w:r>
        <w:rPr>
          <w:rFonts w:ascii="Times New Roman" w:hAnsi="Times New Roman" w:cs="Times New Roman"/>
          <w:sz w:val="24"/>
          <w:szCs w:val="24"/>
        </w:rPr>
        <w:t>,</w:t>
      </w:r>
      <w:r w:rsidRPr="00A25502">
        <w:rPr>
          <w:rFonts w:ascii="Times New Roman" w:hAnsi="Times New Roman" w:cs="Times New Roman"/>
          <w:sz w:val="24"/>
          <w:szCs w:val="24"/>
        </w:rPr>
        <w:t xml:space="preserve"> R</w:t>
      </w:r>
      <w:r>
        <w:rPr>
          <w:rFonts w:ascii="Times New Roman" w:hAnsi="Times New Roman" w:cs="Times New Roman"/>
          <w:sz w:val="24"/>
          <w:szCs w:val="24"/>
        </w:rPr>
        <w:t>.</w:t>
      </w:r>
      <w:r w:rsidRPr="00A25502">
        <w:rPr>
          <w:rFonts w:ascii="Times New Roman" w:hAnsi="Times New Roman" w:cs="Times New Roman"/>
          <w:sz w:val="24"/>
          <w:szCs w:val="24"/>
        </w:rPr>
        <w:t xml:space="preserve">, </w:t>
      </w:r>
      <w:proofErr w:type="spellStart"/>
      <w:r w:rsidRPr="00A25502">
        <w:rPr>
          <w:rFonts w:ascii="Times New Roman" w:hAnsi="Times New Roman" w:cs="Times New Roman"/>
          <w:sz w:val="24"/>
          <w:szCs w:val="24"/>
        </w:rPr>
        <w:t>Qiang</w:t>
      </w:r>
      <w:proofErr w:type="spellEnd"/>
      <w:r>
        <w:rPr>
          <w:rFonts w:ascii="Times New Roman" w:hAnsi="Times New Roman" w:cs="Times New Roman"/>
          <w:sz w:val="24"/>
          <w:szCs w:val="24"/>
        </w:rPr>
        <w:t>,</w:t>
      </w:r>
      <w:r w:rsidRPr="00A25502">
        <w:rPr>
          <w:rFonts w:ascii="Times New Roman" w:hAnsi="Times New Roman" w:cs="Times New Roman"/>
          <w:sz w:val="24"/>
          <w:szCs w:val="24"/>
        </w:rPr>
        <w:t xml:space="preserve"> L</w:t>
      </w:r>
      <w:r>
        <w:rPr>
          <w:rFonts w:ascii="Times New Roman" w:hAnsi="Times New Roman" w:cs="Times New Roman"/>
          <w:sz w:val="24"/>
          <w:szCs w:val="24"/>
        </w:rPr>
        <w:t>.</w:t>
      </w:r>
      <w:r w:rsidRPr="00A25502">
        <w:rPr>
          <w:rFonts w:ascii="Times New Roman" w:hAnsi="Times New Roman" w:cs="Times New Roman"/>
          <w:sz w:val="24"/>
          <w:szCs w:val="24"/>
        </w:rPr>
        <w:t>, Cheng</w:t>
      </w:r>
      <w:r>
        <w:rPr>
          <w:rFonts w:ascii="Times New Roman" w:hAnsi="Times New Roman" w:cs="Times New Roman"/>
          <w:sz w:val="24"/>
          <w:szCs w:val="24"/>
        </w:rPr>
        <w:t>,</w:t>
      </w:r>
      <w:r w:rsidRPr="00A25502">
        <w:rPr>
          <w:rFonts w:ascii="Times New Roman" w:hAnsi="Times New Roman" w:cs="Times New Roman"/>
          <w:sz w:val="24"/>
          <w:szCs w:val="24"/>
        </w:rPr>
        <w:t xml:space="preserve"> R</w:t>
      </w:r>
      <w:r>
        <w:rPr>
          <w:rFonts w:ascii="Times New Roman" w:hAnsi="Times New Roman" w:cs="Times New Roman"/>
          <w:sz w:val="24"/>
          <w:szCs w:val="24"/>
        </w:rPr>
        <w:t>.</w:t>
      </w:r>
      <w:r w:rsidRPr="00A25502">
        <w:rPr>
          <w:rFonts w:ascii="Times New Roman" w:hAnsi="Times New Roman" w:cs="Times New Roman"/>
          <w:sz w:val="24"/>
          <w:szCs w:val="24"/>
        </w:rPr>
        <w:t>, Lee</w:t>
      </w:r>
      <w:r>
        <w:rPr>
          <w:rFonts w:ascii="Times New Roman" w:hAnsi="Times New Roman" w:cs="Times New Roman"/>
          <w:sz w:val="24"/>
          <w:szCs w:val="24"/>
        </w:rPr>
        <w:t>,</w:t>
      </w:r>
      <w:r w:rsidRPr="00A25502">
        <w:rPr>
          <w:rFonts w:ascii="Times New Roman" w:hAnsi="Times New Roman" w:cs="Times New Roman"/>
          <w:sz w:val="24"/>
          <w:szCs w:val="24"/>
        </w:rPr>
        <w:t xml:space="preserve"> J</w:t>
      </w:r>
      <w:r>
        <w:rPr>
          <w:rFonts w:ascii="Times New Roman" w:hAnsi="Times New Roman" w:cs="Times New Roman"/>
          <w:sz w:val="24"/>
          <w:szCs w:val="24"/>
        </w:rPr>
        <w:t>.</w:t>
      </w:r>
      <w:r w:rsidRPr="00A25502">
        <w:rPr>
          <w:rFonts w:ascii="Times New Roman" w:hAnsi="Times New Roman" w:cs="Times New Roman"/>
          <w:sz w:val="24"/>
          <w:szCs w:val="24"/>
        </w:rPr>
        <w:t>H</w:t>
      </w:r>
      <w:r>
        <w:rPr>
          <w:rFonts w:ascii="Times New Roman" w:hAnsi="Times New Roman" w:cs="Times New Roman"/>
          <w:sz w:val="24"/>
          <w:szCs w:val="24"/>
        </w:rPr>
        <w:t>.</w:t>
      </w:r>
      <w:r w:rsidRPr="00A25502">
        <w:rPr>
          <w:rFonts w:ascii="Times New Roman" w:hAnsi="Times New Roman" w:cs="Times New Roman"/>
          <w:sz w:val="24"/>
          <w:szCs w:val="24"/>
        </w:rPr>
        <w:t xml:space="preserve">, </w:t>
      </w:r>
      <w:proofErr w:type="spellStart"/>
      <w:r w:rsidRPr="00A25502">
        <w:rPr>
          <w:rFonts w:ascii="Times New Roman" w:hAnsi="Times New Roman" w:cs="Times New Roman"/>
          <w:sz w:val="24"/>
          <w:szCs w:val="24"/>
        </w:rPr>
        <w:t>Abeliovich</w:t>
      </w:r>
      <w:proofErr w:type="spellEnd"/>
      <w:r>
        <w:rPr>
          <w:rFonts w:ascii="Times New Roman" w:hAnsi="Times New Roman" w:cs="Times New Roman"/>
          <w:sz w:val="24"/>
          <w:szCs w:val="24"/>
        </w:rPr>
        <w:t>,</w:t>
      </w:r>
      <w:r w:rsidRPr="00A25502">
        <w:rPr>
          <w:rFonts w:ascii="Times New Roman" w:hAnsi="Times New Roman" w:cs="Times New Roman"/>
          <w:sz w:val="24"/>
          <w:szCs w:val="24"/>
        </w:rPr>
        <w:t xml:space="preserve"> A.</w:t>
      </w:r>
      <w:r w:rsidR="00597D7F" w:rsidRPr="00597D7F">
        <w:rPr>
          <w:rFonts w:ascii="Times New Roman" w:hAnsi="Times New Roman" w:cs="Times New Roman"/>
          <w:sz w:val="24"/>
          <w:szCs w:val="24"/>
        </w:rPr>
        <w:t xml:space="preserve"> </w:t>
      </w:r>
      <w:r w:rsidR="00597D7F">
        <w:rPr>
          <w:rFonts w:ascii="Times New Roman" w:hAnsi="Times New Roman" w:cs="Times New Roman"/>
          <w:sz w:val="24"/>
          <w:szCs w:val="24"/>
        </w:rPr>
        <w:t>(</w:t>
      </w:r>
      <w:r w:rsidR="00597D7F" w:rsidRPr="00597D7F">
        <w:rPr>
          <w:rFonts w:ascii="Times New Roman" w:hAnsi="Times New Roman" w:cs="Times New Roman"/>
          <w:sz w:val="24"/>
          <w:szCs w:val="24"/>
        </w:rPr>
        <w:t>2013</w:t>
      </w:r>
      <w:r w:rsidR="00597D7F">
        <w:rPr>
          <w:rFonts w:ascii="Times New Roman" w:hAnsi="Times New Roman" w:cs="Times New Roman"/>
          <w:sz w:val="24"/>
          <w:szCs w:val="24"/>
        </w:rPr>
        <w:t>)</w:t>
      </w:r>
      <w:r w:rsidR="00597D7F" w:rsidRPr="00597D7F">
        <w:rPr>
          <w:rFonts w:ascii="Times New Roman" w:hAnsi="Times New Roman" w:cs="Times New Roman"/>
          <w:sz w:val="24"/>
          <w:szCs w:val="24"/>
        </w:rPr>
        <w:t xml:space="preserve"> </w:t>
      </w:r>
      <w:r w:rsidR="00597D7F" w:rsidRPr="00A25502">
        <w:rPr>
          <w:rFonts w:ascii="Times New Roman" w:hAnsi="Times New Roman" w:cs="Times New Roman"/>
          <w:sz w:val="24"/>
          <w:szCs w:val="24"/>
        </w:rPr>
        <w:t xml:space="preserve">Integrative genomics identifies APOE </w:t>
      </w:r>
      <w:r w:rsidR="00597D7F" w:rsidRPr="00A25502">
        <w:sym w:font="Symbol" w:char="F065"/>
      </w:r>
      <w:r w:rsidR="00597D7F" w:rsidRPr="00A25502">
        <w:rPr>
          <w:rFonts w:ascii="Times New Roman" w:hAnsi="Times New Roman" w:cs="Times New Roman"/>
          <w:sz w:val="24"/>
          <w:szCs w:val="24"/>
        </w:rPr>
        <w:t>4 effectors in Alzheimer’s disease</w:t>
      </w:r>
      <w:r w:rsidR="00597D7F" w:rsidRPr="00597D7F">
        <w:rPr>
          <w:rFonts w:ascii="Times New Roman" w:hAnsi="Times New Roman" w:cs="Times New Roman"/>
          <w:sz w:val="24"/>
          <w:szCs w:val="24"/>
        </w:rPr>
        <w:t xml:space="preserve">, </w:t>
      </w:r>
      <w:r w:rsidRPr="00A25502">
        <w:rPr>
          <w:rFonts w:ascii="Times New Roman" w:hAnsi="Times New Roman" w:cs="Times New Roman"/>
          <w:sz w:val="24"/>
          <w:szCs w:val="24"/>
        </w:rPr>
        <w:t>Nature. 2013 Aug 1</w:t>
      </w:r>
      <w:proofErr w:type="gramStart"/>
      <w:r w:rsidRPr="00A25502">
        <w:rPr>
          <w:rFonts w:ascii="Times New Roman" w:hAnsi="Times New Roman" w:cs="Times New Roman"/>
          <w:sz w:val="24"/>
          <w:szCs w:val="24"/>
        </w:rPr>
        <w:t>;500</w:t>
      </w:r>
      <w:proofErr w:type="gramEnd"/>
      <w:r w:rsidRPr="00A25502">
        <w:rPr>
          <w:rFonts w:ascii="Times New Roman" w:hAnsi="Times New Roman" w:cs="Times New Roman"/>
          <w:sz w:val="24"/>
          <w:szCs w:val="24"/>
        </w:rPr>
        <w:t>(7460):45-50</w:t>
      </w:r>
      <w:r>
        <w:rPr>
          <w:rFonts w:ascii="Times New Roman" w:hAnsi="Times New Roman" w:cs="Times New Roman"/>
          <w:sz w:val="24"/>
          <w:szCs w:val="24"/>
        </w:rPr>
        <w:t>.</w:t>
      </w:r>
    </w:p>
    <w:p w:rsidR="00597D7F" w:rsidRPr="00597D7F" w:rsidRDefault="00065745" w:rsidP="00065745">
      <w:pPr>
        <w:pStyle w:val="ListParagraph"/>
        <w:numPr>
          <w:ilvl w:val="0"/>
          <w:numId w:val="1"/>
        </w:numPr>
        <w:ind w:firstLineChars="0"/>
        <w:rPr>
          <w:rFonts w:ascii="Times New Roman" w:hAnsi="Times New Roman" w:cs="Times New Roman"/>
          <w:sz w:val="24"/>
          <w:szCs w:val="24"/>
        </w:rPr>
      </w:pPr>
      <w:r w:rsidRPr="00065745">
        <w:rPr>
          <w:rFonts w:ascii="Times New Roman" w:hAnsi="Times New Roman" w:cs="Times New Roman"/>
          <w:sz w:val="24"/>
          <w:szCs w:val="24"/>
        </w:rPr>
        <w:t>Zhou</w:t>
      </w:r>
      <w:r>
        <w:rPr>
          <w:rFonts w:ascii="Times New Roman" w:hAnsi="Times New Roman" w:cs="Times New Roman"/>
          <w:sz w:val="24"/>
          <w:szCs w:val="24"/>
        </w:rPr>
        <w:t>,</w:t>
      </w:r>
      <w:r w:rsidRPr="00065745">
        <w:rPr>
          <w:rFonts w:ascii="Times New Roman" w:hAnsi="Times New Roman" w:cs="Times New Roman"/>
          <w:sz w:val="24"/>
          <w:szCs w:val="24"/>
        </w:rPr>
        <w:t xml:space="preserve"> X</w:t>
      </w:r>
      <w:r>
        <w:rPr>
          <w:rFonts w:ascii="Times New Roman" w:hAnsi="Times New Roman" w:cs="Times New Roman"/>
          <w:sz w:val="24"/>
          <w:szCs w:val="24"/>
        </w:rPr>
        <w:t>.</w:t>
      </w:r>
      <w:r w:rsidRPr="00065745">
        <w:rPr>
          <w:rFonts w:ascii="Times New Roman" w:hAnsi="Times New Roman" w:cs="Times New Roman"/>
          <w:sz w:val="24"/>
          <w:szCs w:val="24"/>
        </w:rPr>
        <w:t>J</w:t>
      </w:r>
      <w:r>
        <w:rPr>
          <w:rFonts w:ascii="Times New Roman" w:hAnsi="Times New Roman" w:cs="Times New Roman"/>
          <w:sz w:val="24"/>
          <w:szCs w:val="24"/>
        </w:rPr>
        <w:t>.</w:t>
      </w:r>
      <w:r w:rsidRPr="00065745">
        <w:rPr>
          <w:rFonts w:ascii="Times New Roman" w:hAnsi="Times New Roman" w:cs="Times New Roman"/>
          <w:sz w:val="24"/>
          <w:szCs w:val="24"/>
        </w:rPr>
        <w:t>, Kao</w:t>
      </w:r>
      <w:r>
        <w:rPr>
          <w:rFonts w:ascii="Times New Roman" w:hAnsi="Times New Roman" w:cs="Times New Roman"/>
          <w:sz w:val="24"/>
          <w:szCs w:val="24"/>
        </w:rPr>
        <w:t>,</w:t>
      </w:r>
      <w:r w:rsidRPr="00065745">
        <w:rPr>
          <w:rFonts w:ascii="Times New Roman" w:hAnsi="Times New Roman" w:cs="Times New Roman"/>
          <w:sz w:val="24"/>
          <w:szCs w:val="24"/>
        </w:rPr>
        <w:t xml:space="preserve"> M</w:t>
      </w:r>
      <w:r>
        <w:rPr>
          <w:rFonts w:ascii="Times New Roman" w:hAnsi="Times New Roman" w:cs="Times New Roman"/>
          <w:sz w:val="24"/>
          <w:szCs w:val="24"/>
        </w:rPr>
        <w:t>.</w:t>
      </w:r>
      <w:r w:rsidRPr="00065745">
        <w:rPr>
          <w:rFonts w:ascii="Times New Roman" w:hAnsi="Times New Roman" w:cs="Times New Roman"/>
          <w:sz w:val="24"/>
          <w:szCs w:val="24"/>
        </w:rPr>
        <w:t>C</w:t>
      </w:r>
      <w:r>
        <w:rPr>
          <w:rFonts w:ascii="Times New Roman" w:hAnsi="Times New Roman" w:cs="Times New Roman"/>
          <w:sz w:val="24"/>
          <w:szCs w:val="24"/>
        </w:rPr>
        <w:t>.</w:t>
      </w:r>
      <w:r w:rsidRPr="00065745">
        <w:rPr>
          <w:rFonts w:ascii="Times New Roman" w:hAnsi="Times New Roman" w:cs="Times New Roman"/>
          <w:sz w:val="24"/>
          <w:szCs w:val="24"/>
        </w:rPr>
        <w:t>, Huang</w:t>
      </w:r>
      <w:r>
        <w:rPr>
          <w:rFonts w:ascii="Times New Roman" w:hAnsi="Times New Roman" w:cs="Times New Roman"/>
          <w:sz w:val="24"/>
          <w:szCs w:val="24"/>
        </w:rPr>
        <w:t>,</w:t>
      </w:r>
      <w:r w:rsidRPr="00065745">
        <w:rPr>
          <w:rFonts w:ascii="Times New Roman" w:hAnsi="Times New Roman" w:cs="Times New Roman"/>
          <w:sz w:val="24"/>
          <w:szCs w:val="24"/>
        </w:rPr>
        <w:t xml:space="preserve"> H</w:t>
      </w:r>
      <w:r>
        <w:rPr>
          <w:rFonts w:ascii="Times New Roman" w:hAnsi="Times New Roman" w:cs="Times New Roman"/>
          <w:sz w:val="24"/>
          <w:szCs w:val="24"/>
        </w:rPr>
        <w:t>.</w:t>
      </w:r>
      <w:r w:rsidRPr="00065745">
        <w:rPr>
          <w:rFonts w:ascii="Times New Roman" w:hAnsi="Times New Roman" w:cs="Times New Roman"/>
          <w:sz w:val="24"/>
          <w:szCs w:val="24"/>
        </w:rPr>
        <w:t>, Wong</w:t>
      </w:r>
      <w:r>
        <w:rPr>
          <w:rFonts w:ascii="Times New Roman" w:hAnsi="Times New Roman" w:cs="Times New Roman"/>
          <w:sz w:val="24"/>
          <w:szCs w:val="24"/>
        </w:rPr>
        <w:t>,</w:t>
      </w:r>
      <w:r w:rsidRPr="00065745">
        <w:rPr>
          <w:rFonts w:ascii="Times New Roman" w:hAnsi="Times New Roman" w:cs="Times New Roman"/>
          <w:sz w:val="24"/>
          <w:szCs w:val="24"/>
        </w:rPr>
        <w:t xml:space="preserve"> A</w:t>
      </w:r>
      <w:r>
        <w:rPr>
          <w:rFonts w:ascii="Times New Roman" w:hAnsi="Times New Roman" w:cs="Times New Roman"/>
          <w:sz w:val="24"/>
          <w:szCs w:val="24"/>
        </w:rPr>
        <w:t>.</w:t>
      </w:r>
      <w:r w:rsidRPr="00065745">
        <w:rPr>
          <w:rFonts w:ascii="Times New Roman" w:hAnsi="Times New Roman" w:cs="Times New Roman"/>
          <w:sz w:val="24"/>
          <w:szCs w:val="24"/>
        </w:rPr>
        <w:t>, Nunez-Iglesias</w:t>
      </w:r>
      <w:r>
        <w:rPr>
          <w:rFonts w:ascii="Times New Roman" w:hAnsi="Times New Roman" w:cs="Times New Roman"/>
          <w:sz w:val="24"/>
          <w:szCs w:val="24"/>
        </w:rPr>
        <w:t>,</w:t>
      </w:r>
      <w:r w:rsidRPr="00065745">
        <w:rPr>
          <w:rFonts w:ascii="Times New Roman" w:hAnsi="Times New Roman" w:cs="Times New Roman"/>
          <w:sz w:val="24"/>
          <w:szCs w:val="24"/>
        </w:rPr>
        <w:t xml:space="preserve"> J</w:t>
      </w:r>
      <w:r>
        <w:rPr>
          <w:rFonts w:ascii="Times New Roman" w:hAnsi="Times New Roman" w:cs="Times New Roman"/>
          <w:sz w:val="24"/>
          <w:szCs w:val="24"/>
        </w:rPr>
        <w:t>.</w:t>
      </w:r>
      <w:r w:rsidRPr="00065745">
        <w:rPr>
          <w:rFonts w:ascii="Times New Roman" w:hAnsi="Times New Roman" w:cs="Times New Roman"/>
          <w:sz w:val="24"/>
          <w:szCs w:val="24"/>
        </w:rPr>
        <w:t xml:space="preserve">, </w:t>
      </w:r>
      <w:proofErr w:type="spellStart"/>
      <w:r w:rsidRPr="00065745">
        <w:rPr>
          <w:rFonts w:ascii="Times New Roman" w:hAnsi="Times New Roman" w:cs="Times New Roman"/>
          <w:sz w:val="24"/>
          <w:szCs w:val="24"/>
        </w:rPr>
        <w:t>Primig</w:t>
      </w:r>
      <w:proofErr w:type="spellEnd"/>
      <w:r>
        <w:rPr>
          <w:rFonts w:ascii="Times New Roman" w:hAnsi="Times New Roman" w:cs="Times New Roman"/>
          <w:sz w:val="24"/>
          <w:szCs w:val="24"/>
        </w:rPr>
        <w:t>,</w:t>
      </w:r>
      <w:r w:rsidRPr="00065745">
        <w:rPr>
          <w:rFonts w:ascii="Times New Roman" w:hAnsi="Times New Roman" w:cs="Times New Roman"/>
          <w:sz w:val="24"/>
          <w:szCs w:val="24"/>
        </w:rPr>
        <w:t xml:space="preserve"> M</w:t>
      </w:r>
      <w:r>
        <w:rPr>
          <w:rFonts w:ascii="Times New Roman" w:hAnsi="Times New Roman" w:cs="Times New Roman"/>
          <w:sz w:val="24"/>
          <w:szCs w:val="24"/>
        </w:rPr>
        <w:t>.</w:t>
      </w:r>
      <w:r w:rsidRPr="00065745">
        <w:rPr>
          <w:rFonts w:ascii="Times New Roman" w:hAnsi="Times New Roman" w:cs="Times New Roman"/>
          <w:sz w:val="24"/>
          <w:szCs w:val="24"/>
        </w:rPr>
        <w:t xml:space="preserve">, </w:t>
      </w:r>
      <w:proofErr w:type="spellStart"/>
      <w:r w:rsidRPr="00065745">
        <w:rPr>
          <w:rFonts w:ascii="Times New Roman" w:hAnsi="Times New Roman" w:cs="Times New Roman"/>
          <w:sz w:val="24"/>
          <w:szCs w:val="24"/>
        </w:rPr>
        <w:t>Aparicio</w:t>
      </w:r>
      <w:proofErr w:type="spellEnd"/>
      <w:r>
        <w:rPr>
          <w:rFonts w:ascii="Times New Roman" w:hAnsi="Times New Roman" w:cs="Times New Roman"/>
          <w:sz w:val="24"/>
          <w:szCs w:val="24"/>
        </w:rPr>
        <w:t>,</w:t>
      </w:r>
      <w:r w:rsidRPr="00065745">
        <w:rPr>
          <w:rFonts w:ascii="Times New Roman" w:hAnsi="Times New Roman" w:cs="Times New Roman"/>
          <w:sz w:val="24"/>
          <w:szCs w:val="24"/>
        </w:rPr>
        <w:t xml:space="preserve"> O</w:t>
      </w:r>
      <w:r>
        <w:rPr>
          <w:rFonts w:ascii="Times New Roman" w:hAnsi="Times New Roman" w:cs="Times New Roman"/>
          <w:sz w:val="24"/>
          <w:szCs w:val="24"/>
        </w:rPr>
        <w:t>.</w:t>
      </w:r>
      <w:r w:rsidRPr="00065745">
        <w:rPr>
          <w:rFonts w:ascii="Times New Roman" w:hAnsi="Times New Roman" w:cs="Times New Roman"/>
          <w:sz w:val="24"/>
          <w:szCs w:val="24"/>
        </w:rPr>
        <w:t>M</w:t>
      </w:r>
      <w:r>
        <w:rPr>
          <w:rFonts w:ascii="Times New Roman" w:hAnsi="Times New Roman" w:cs="Times New Roman"/>
          <w:sz w:val="24"/>
          <w:szCs w:val="24"/>
        </w:rPr>
        <w:t>.</w:t>
      </w:r>
      <w:r w:rsidRPr="00065745">
        <w:rPr>
          <w:rFonts w:ascii="Times New Roman" w:hAnsi="Times New Roman" w:cs="Times New Roman"/>
          <w:sz w:val="24"/>
          <w:szCs w:val="24"/>
        </w:rPr>
        <w:t>, Finch</w:t>
      </w:r>
      <w:r>
        <w:rPr>
          <w:rFonts w:ascii="Times New Roman" w:hAnsi="Times New Roman" w:cs="Times New Roman"/>
          <w:sz w:val="24"/>
          <w:szCs w:val="24"/>
        </w:rPr>
        <w:t>,</w:t>
      </w:r>
      <w:r w:rsidRPr="00065745">
        <w:rPr>
          <w:rFonts w:ascii="Times New Roman" w:hAnsi="Times New Roman" w:cs="Times New Roman"/>
          <w:sz w:val="24"/>
          <w:szCs w:val="24"/>
        </w:rPr>
        <w:t xml:space="preserve"> C</w:t>
      </w:r>
      <w:r>
        <w:rPr>
          <w:rFonts w:ascii="Times New Roman" w:hAnsi="Times New Roman" w:cs="Times New Roman"/>
          <w:sz w:val="24"/>
          <w:szCs w:val="24"/>
        </w:rPr>
        <w:t>.</w:t>
      </w:r>
      <w:r w:rsidRPr="00065745">
        <w:rPr>
          <w:rFonts w:ascii="Times New Roman" w:hAnsi="Times New Roman" w:cs="Times New Roman"/>
          <w:sz w:val="24"/>
          <w:szCs w:val="24"/>
        </w:rPr>
        <w:t>E</w:t>
      </w:r>
      <w:r>
        <w:rPr>
          <w:rFonts w:ascii="Times New Roman" w:hAnsi="Times New Roman" w:cs="Times New Roman"/>
          <w:sz w:val="24"/>
          <w:szCs w:val="24"/>
        </w:rPr>
        <w:t>.</w:t>
      </w:r>
      <w:r w:rsidRPr="00065745">
        <w:rPr>
          <w:rFonts w:ascii="Times New Roman" w:hAnsi="Times New Roman" w:cs="Times New Roman"/>
          <w:sz w:val="24"/>
          <w:szCs w:val="24"/>
        </w:rPr>
        <w:t>, Morgan</w:t>
      </w:r>
      <w:r>
        <w:rPr>
          <w:rFonts w:ascii="Times New Roman" w:hAnsi="Times New Roman" w:cs="Times New Roman"/>
          <w:sz w:val="24"/>
          <w:szCs w:val="24"/>
        </w:rPr>
        <w:t>,</w:t>
      </w:r>
      <w:r w:rsidRPr="00065745">
        <w:rPr>
          <w:rFonts w:ascii="Times New Roman" w:hAnsi="Times New Roman" w:cs="Times New Roman"/>
          <w:sz w:val="24"/>
          <w:szCs w:val="24"/>
        </w:rPr>
        <w:t xml:space="preserve"> T</w:t>
      </w:r>
      <w:r>
        <w:rPr>
          <w:rFonts w:ascii="Times New Roman" w:hAnsi="Times New Roman" w:cs="Times New Roman"/>
          <w:sz w:val="24"/>
          <w:szCs w:val="24"/>
        </w:rPr>
        <w:t>.</w:t>
      </w:r>
      <w:r w:rsidRPr="00065745">
        <w:rPr>
          <w:rFonts w:ascii="Times New Roman" w:hAnsi="Times New Roman" w:cs="Times New Roman"/>
          <w:sz w:val="24"/>
          <w:szCs w:val="24"/>
        </w:rPr>
        <w:t>E</w:t>
      </w:r>
      <w:r>
        <w:rPr>
          <w:rFonts w:ascii="Times New Roman" w:hAnsi="Times New Roman" w:cs="Times New Roman"/>
          <w:sz w:val="24"/>
          <w:szCs w:val="24"/>
        </w:rPr>
        <w:t>.</w:t>
      </w:r>
      <w:r w:rsidRPr="00065745">
        <w:rPr>
          <w:rFonts w:ascii="Times New Roman" w:hAnsi="Times New Roman" w:cs="Times New Roman"/>
          <w:sz w:val="24"/>
          <w:szCs w:val="24"/>
        </w:rPr>
        <w:t>, Wong</w:t>
      </w:r>
      <w:r>
        <w:rPr>
          <w:rFonts w:ascii="Times New Roman" w:hAnsi="Times New Roman" w:cs="Times New Roman"/>
          <w:sz w:val="24"/>
          <w:szCs w:val="24"/>
        </w:rPr>
        <w:t>,</w:t>
      </w:r>
      <w:r w:rsidRPr="00065745">
        <w:rPr>
          <w:rFonts w:ascii="Times New Roman" w:hAnsi="Times New Roman" w:cs="Times New Roman"/>
          <w:sz w:val="24"/>
          <w:szCs w:val="24"/>
        </w:rPr>
        <w:t xml:space="preserve"> W</w:t>
      </w:r>
      <w:r>
        <w:rPr>
          <w:rFonts w:ascii="Times New Roman" w:hAnsi="Times New Roman" w:cs="Times New Roman"/>
          <w:sz w:val="24"/>
          <w:szCs w:val="24"/>
        </w:rPr>
        <w:t>.</w:t>
      </w:r>
      <w:r w:rsidRPr="00065745">
        <w:rPr>
          <w:rFonts w:ascii="Times New Roman" w:hAnsi="Times New Roman" w:cs="Times New Roman"/>
          <w:sz w:val="24"/>
          <w:szCs w:val="24"/>
        </w:rPr>
        <w:t>H.</w:t>
      </w:r>
      <w:r w:rsidR="00597D7F" w:rsidRPr="00597D7F">
        <w:rPr>
          <w:rFonts w:ascii="Times New Roman" w:hAnsi="Times New Roman" w:cs="Times New Roman"/>
          <w:sz w:val="24"/>
          <w:szCs w:val="24"/>
        </w:rPr>
        <w:t xml:space="preserve"> </w:t>
      </w:r>
      <w:r>
        <w:rPr>
          <w:rFonts w:ascii="Times New Roman" w:hAnsi="Times New Roman" w:cs="Times New Roman"/>
          <w:sz w:val="24"/>
          <w:szCs w:val="24"/>
        </w:rPr>
        <w:t>(</w:t>
      </w:r>
      <w:r w:rsidR="00597D7F" w:rsidRPr="00597D7F">
        <w:rPr>
          <w:rFonts w:ascii="Times New Roman" w:hAnsi="Times New Roman" w:cs="Times New Roman"/>
          <w:sz w:val="24"/>
          <w:szCs w:val="24"/>
        </w:rPr>
        <w:t>2005</w:t>
      </w:r>
      <w:r>
        <w:rPr>
          <w:rFonts w:ascii="Times New Roman" w:hAnsi="Times New Roman" w:cs="Times New Roman"/>
          <w:sz w:val="24"/>
          <w:szCs w:val="24"/>
        </w:rPr>
        <w:t>)</w:t>
      </w:r>
      <w:r w:rsidR="00597D7F" w:rsidRPr="00597D7F">
        <w:rPr>
          <w:rFonts w:ascii="Times New Roman" w:hAnsi="Times New Roman" w:cs="Times New Roman"/>
          <w:sz w:val="24"/>
          <w:szCs w:val="24"/>
        </w:rPr>
        <w:t xml:space="preserve"> Functional annotation and network reconstruction through cross-platform integration of microarray data</w:t>
      </w:r>
      <w:r>
        <w:rPr>
          <w:rFonts w:ascii="Times New Roman" w:hAnsi="Times New Roman" w:cs="Times New Roman"/>
          <w:sz w:val="24"/>
          <w:szCs w:val="24"/>
        </w:rPr>
        <w:t>.</w:t>
      </w:r>
      <w:r w:rsidR="00597D7F" w:rsidRPr="00597D7F">
        <w:rPr>
          <w:rFonts w:ascii="Times New Roman" w:hAnsi="Times New Roman" w:cs="Times New Roman"/>
          <w:sz w:val="24"/>
          <w:szCs w:val="24"/>
        </w:rPr>
        <w:t xml:space="preserve"> </w:t>
      </w:r>
      <w:r w:rsidRPr="00065745">
        <w:rPr>
          <w:rFonts w:ascii="Times New Roman" w:hAnsi="Times New Roman" w:cs="Times New Roman"/>
          <w:sz w:val="24"/>
          <w:szCs w:val="24"/>
        </w:rPr>
        <w:t xml:space="preserve">Nat </w:t>
      </w:r>
      <w:proofErr w:type="spellStart"/>
      <w:r w:rsidRPr="00065745">
        <w:rPr>
          <w:rFonts w:ascii="Times New Roman" w:hAnsi="Times New Roman" w:cs="Times New Roman"/>
          <w:sz w:val="24"/>
          <w:szCs w:val="24"/>
        </w:rPr>
        <w:t>Biotechnol</w:t>
      </w:r>
      <w:proofErr w:type="spellEnd"/>
      <w:r w:rsidRPr="00065745">
        <w:rPr>
          <w:rFonts w:ascii="Times New Roman" w:hAnsi="Times New Roman" w:cs="Times New Roman"/>
          <w:sz w:val="24"/>
          <w:szCs w:val="24"/>
        </w:rPr>
        <w:t>. 2005 Feb</w:t>
      </w:r>
      <w:proofErr w:type="gramStart"/>
      <w:r w:rsidRPr="00065745">
        <w:rPr>
          <w:rFonts w:ascii="Times New Roman" w:hAnsi="Times New Roman" w:cs="Times New Roman"/>
          <w:sz w:val="24"/>
          <w:szCs w:val="24"/>
        </w:rPr>
        <w:t>;23</w:t>
      </w:r>
      <w:proofErr w:type="gramEnd"/>
      <w:r w:rsidRPr="00065745">
        <w:rPr>
          <w:rFonts w:ascii="Times New Roman" w:hAnsi="Times New Roman" w:cs="Times New Roman"/>
          <w:sz w:val="24"/>
          <w:szCs w:val="24"/>
        </w:rPr>
        <w:t>(2):238-43.</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proofErr w:type="spellStart"/>
      <w:r w:rsidRPr="00597D7F">
        <w:rPr>
          <w:rFonts w:ascii="Times New Roman" w:hAnsi="Times New Roman" w:cs="Times New Roman"/>
          <w:sz w:val="24"/>
          <w:szCs w:val="24"/>
        </w:rPr>
        <w:t>Dery</w:t>
      </w:r>
      <w:proofErr w:type="spellEnd"/>
      <w:r w:rsidRPr="00597D7F">
        <w:rPr>
          <w:rFonts w:ascii="Times New Roman" w:hAnsi="Times New Roman" w:cs="Times New Roman"/>
          <w:sz w:val="24"/>
          <w:szCs w:val="24"/>
        </w:rPr>
        <w:t xml:space="preserve"> KJ, Gaur S, </w:t>
      </w:r>
      <w:proofErr w:type="spellStart"/>
      <w:r w:rsidRPr="00597D7F">
        <w:rPr>
          <w:rFonts w:ascii="Times New Roman" w:hAnsi="Times New Roman" w:cs="Times New Roman"/>
          <w:sz w:val="24"/>
          <w:szCs w:val="24"/>
        </w:rPr>
        <w:t>Gencheva</w:t>
      </w:r>
      <w:proofErr w:type="spellEnd"/>
      <w:r w:rsidRPr="00597D7F">
        <w:rPr>
          <w:rFonts w:ascii="Times New Roman" w:hAnsi="Times New Roman" w:cs="Times New Roman"/>
          <w:sz w:val="24"/>
          <w:szCs w:val="24"/>
        </w:rPr>
        <w:t xml:space="preserve"> M, Yen Y, Shively JE, Gaur RK. (2011) Mechanistic control of </w:t>
      </w:r>
      <w:proofErr w:type="spellStart"/>
      <w:r w:rsidRPr="00597D7F">
        <w:rPr>
          <w:rFonts w:ascii="Times New Roman" w:hAnsi="Times New Roman" w:cs="Times New Roman"/>
          <w:sz w:val="24"/>
          <w:szCs w:val="24"/>
        </w:rPr>
        <w:t>carcinoembryonic</w:t>
      </w:r>
      <w:proofErr w:type="spellEnd"/>
      <w:r w:rsidRPr="00597D7F">
        <w:rPr>
          <w:rFonts w:ascii="Times New Roman" w:hAnsi="Times New Roman" w:cs="Times New Roman"/>
          <w:sz w:val="24"/>
          <w:szCs w:val="24"/>
        </w:rPr>
        <w:t xml:space="preserve"> antigen-related cell adhesion molecule-1 (CEACAM1) splice isoforms by the heterogeneous nuclear </w:t>
      </w:r>
      <w:proofErr w:type="spellStart"/>
      <w:r w:rsidRPr="00597D7F">
        <w:rPr>
          <w:rFonts w:ascii="Times New Roman" w:hAnsi="Times New Roman" w:cs="Times New Roman"/>
          <w:sz w:val="24"/>
          <w:szCs w:val="24"/>
        </w:rPr>
        <w:t>ribonuclear</w:t>
      </w:r>
      <w:proofErr w:type="spellEnd"/>
      <w:r w:rsidRPr="00597D7F">
        <w:rPr>
          <w:rFonts w:ascii="Times New Roman" w:hAnsi="Times New Roman" w:cs="Times New Roman"/>
          <w:sz w:val="24"/>
          <w:szCs w:val="24"/>
        </w:rPr>
        <w:t xml:space="preserve"> proteins </w:t>
      </w:r>
      <w:proofErr w:type="spellStart"/>
      <w:r w:rsidRPr="00597D7F">
        <w:rPr>
          <w:rFonts w:ascii="Times New Roman" w:hAnsi="Times New Roman" w:cs="Times New Roman"/>
          <w:sz w:val="24"/>
          <w:szCs w:val="24"/>
        </w:rPr>
        <w:t>hnRNP</w:t>
      </w:r>
      <w:proofErr w:type="spellEnd"/>
      <w:r w:rsidRPr="00597D7F">
        <w:rPr>
          <w:rFonts w:ascii="Times New Roman" w:hAnsi="Times New Roman" w:cs="Times New Roman"/>
          <w:sz w:val="24"/>
          <w:szCs w:val="24"/>
        </w:rPr>
        <w:t xml:space="preserve"> L, </w:t>
      </w:r>
      <w:proofErr w:type="spellStart"/>
      <w:r w:rsidRPr="00597D7F">
        <w:rPr>
          <w:rFonts w:ascii="Times New Roman" w:hAnsi="Times New Roman" w:cs="Times New Roman"/>
          <w:sz w:val="24"/>
          <w:szCs w:val="24"/>
        </w:rPr>
        <w:t>hnRNP</w:t>
      </w:r>
      <w:proofErr w:type="spellEnd"/>
      <w:r w:rsidRPr="00597D7F">
        <w:rPr>
          <w:rFonts w:ascii="Times New Roman" w:hAnsi="Times New Roman" w:cs="Times New Roman"/>
          <w:sz w:val="24"/>
          <w:szCs w:val="24"/>
        </w:rPr>
        <w:t xml:space="preserve"> A1, and </w:t>
      </w:r>
      <w:proofErr w:type="spellStart"/>
      <w:r w:rsidRPr="00597D7F">
        <w:rPr>
          <w:rFonts w:ascii="Times New Roman" w:hAnsi="Times New Roman" w:cs="Times New Roman"/>
          <w:sz w:val="24"/>
          <w:szCs w:val="24"/>
        </w:rPr>
        <w:t>hnRNP</w:t>
      </w:r>
      <w:proofErr w:type="spellEnd"/>
      <w:r w:rsidRPr="00597D7F">
        <w:rPr>
          <w:rFonts w:ascii="Times New Roman" w:hAnsi="Times New Roman" w:cs="Times New Roman"/>
          <w:sz w:val="24"/>
          <w:szCs w:val="24"/>
        </w:rPr>
        <w:t xml:space="preserve"> M. J </w:t>
      </w:r>
      <w:proofErr w:type="spellStart"/>
      <w:r w:rsidRPr="00597D7F">
        <w:rPr>
          <w:rFonts w:ascii="Times New Roman" w:hAnsi="Times New Roman" w:cs="Times New Roman"/>
          <w:sz w:val="24"/>
          <w:szCs w:val="24"/>
        </w:rPr>
        <w:t>Biol</w:t>
      </w:r>
      <w:proofErr w:type="spellEnd"/>
      <w:r w:rsidRPr="00597D7F">
        <w:rPr>
          <w:rFonts w:ascii="Times New Roman" w:hAnsi="Times New Roman" w:cs="Times New Roman"/>
          <w:sz w:val="24"/>
          <w:szCs w:val="24"/>
        </w:rPr>
        <w:t xml:space="preserve"> Chem. 286(18). (</w:t>
      </w:r>
      <w:proofErr w:type="spellStart"/>
      <w:r w:rsidRPr="00597D7F">
        <w:rPr>
          <w:rFonts w:ascii="Times New Roman" w:hAnsi="Times New Roman" w:cs="Times New Roman"/>
          <w:sz w:val="24"/>
          <w:szCs w:val="24"/>
        </w:rPr>
        <w:t>doi</w:t>
      </w:r>
      <w:proofErr w:type="spellEnd"/>
      <w:r w:rsidRPr="00597D7F">
        <w:rPr>
          <w:rFonts w:ascii="Times New Roman" w:hAnsi="Times New Roman" w:cs="Times New Roman"/>
          <w:sz w:val="24"/>
          <w:szCs w:val="24"/>
        </w:rPr>
        <w:t>: 10.1074/jbc.M110.204057)</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lastRenderedPageBreak/>
        <w:t xml:space="preserve">Maggi </w:t>
      </w:r>
      <w:proofErr w:type="spellStart"/>
      <w:r w:rsidRPr="00597D7F">
        <w:rPr>
          <w:rFonts w:ascii="Times New Roman" w:hAnsi="Times New Roman" w:cs="Times New Roman"/>
          <w:sz w:val="24"/>
          <w:szCs w:val="24"/>
        </w:rPr>
        <w:t>Jr.L.B</w:t>
      </w:r>
      <w:proofErr w:type="spellEnd"/>
      <w:r w:rsidRPr="00597D7F">
        <w:rPr>
          <w:rFonts w:ascii="Times New Roman" w:hAnsi="Times New Roman" w:cs="Times New Roman"/>
          <w:sz w:val="24"/>
          <w:szCs w:val="24"/>
        </w:rPr>
        <w:t xml:space="preserve">., </w:t>
      </w:r>
      <w:proofErr w:type="spellStart"/>
      <w:r w:rsidRPr="00597D7F">
        <w:rPr>
          <w:rFonts w:ascii="Times New Roman" w:hAnsi="Times New Roman" w:cs="Times New Roman"/>
          <w:sz w:val="24"/>
          <w:szCs w:val="24"/>
        </w:rPr>
        <w:t>Kuchenruether</w:t>
      </w:r>
      <w:proofErr w:type="spellEnd"/>
      <w:r w:rsidRPr="00597D7F">
        <w:rPr>
          <w:rFonts w:ascii="Times New Roman" w:hAnsi="Times New Roman" w:cs="Times New Roman"/>
          <w:sz w:val="24"/>
          <w:szCs w:val="24"/>
        </w:rPr>
        <w:t xml:space="preserve"> M, </w:t>
      </w:r>
      <w:proofErr w:type="spellStart"/>
      <w:r w:rsidRPr="00597D7F">
        <w:rPr>
          <w:rFonts w:ascii="Times New Roman" w:hAnsi="Times New Roman" w:cs="Times New Roman"/>
          <w:sz w:val="24"/>
          <w:szCs w:val="24"/>
        </w:rPr>
        <w:t>Dadey</w:t>
      </w:r>
      <w:proofErr w:type="spellEnd"/>
      <w:r w:rsidRPr="00597D7F">
        <w:rPr>
          <w:rFonts w:ascii="Times New Roman" w:hAnsi="Times New Roman" w:cs="Times New Roman"/>
          <w:sz w:val="24"/>
          <w:szCs w:val="24"/>
        </w:rPr>
        <w:t xml:space="preserve"> D.Y.A., </w:t>
      </w:r>
      <w:proofErr w:type="spellStart"/>
      <w:r w:rsidRPr="00597D7F">
        <w:rPr>
          <w:rFonts w:ascii="Times New Roman" w:hAnsi="Times New Roman" w:cs="Times New Roman"/>
          <w:sz w:val="24"/>
          <w:szCs w:val="24"/>
        </w:rPr>
        <w:t>Schwope</w:t>
      </w:r>
      <w:proofErr w:type="spellEnd"/>
      <w:r w:rsidRPr="00597D7F">
        <w:rPr>
          <w:rFonts w:ascii="Times New Roman" w:hAnsi="Times New Roman" w:cs="Times New Roman"/>
          <w:sz w:val="24"/>
          <w:szCs w:val="24"/>
        </w:rPr>
        <w:t xml:space="preserve"> R.M., </w:t>
      </w:r>
      <w:proofErr w:type="spellStart"/>
      <w:r w:rsidRPr="00597D7F">
        <w:rPr>
          <w:rFonts w:ascii="Times New Roman" w:hAnsi="Times New Roman" w:cs="Times New Roman"/>
          <w:sz w:val="24"/>
          <w:szCs w:val="24"/>
        </w:rPr>
        <w:t>Grisendi</w:t>
      </w:r>
      <w:proofErr w:type="spellEnd"/>
      <w:r w:rsidRPr="00597D7F">
        <w:rPr>
          <w:rFonts w:ascii="Times New Roman" w:hAnsi="Times New Roman" w:cs="Times New Roman"/>
          <w:sz w:val="24"/>
          <w:szCs w:val="24"/>
        </w:rPr>
        <w:t xml:space="preserve"> S., Townsend R.R., </w:t>
      </w:r>
      <w:proofErr w:type="spellStart"/>
      <w:r w:rsidRPr="00597D7F">
        <w:rPr>
          <w:rFonts w:ascii="Times New Roman" w:hAnsi="Times New Roman" w:cs="Times New Roman"/>
          <w:sz w:val="24"/>
          <w:szCs w:val="24"/>
        </w:rPr>
        <w:t>Pandolfi</w:t>
      </w:r>
      <w:proofErr w:type="spellEnd"/>
      <w:r w:rsidRPr="00597D7F">
        <w:rPr>
          <w:rFonts w:ascii="Times New Roman" w:hAnsi="Times New Roman" w:cs="Times New Roman"/>
          <w:sz w:val="24"/>
          <w:szCs w:val="24"/>
        </w:rPr>
        <w:t xml:space="preserve"> P.P., Weber J.D. (2008) </w:t>
      </w:r>
      <w:proofErr w:type="spellStart"/>
      <w:r w:rsidRPr="00597D7F">
        <w:rPr>
          <w:rFonts w:ascii="Times New Roman" w:hAnsi="Times New Roman" w:cs="Times New Roman"/>
          <w:sz w:val="24"/>
          <w:szCs w:val="24"/>
        </w:rPr>
        <w:t>Nucleophosmin</w:t>
      </w:r>
      <w:proofErr w:type="spellEnd"/>
      <w:r w:rsidRPr="00597D7F">
        <w:rPr>
          <w:rFonts w:ascii="Times New Roman" w:hAnsi="Times New Roman" w:cs="Times New Roman"/>
          <w:sz w:val="24"/>
          <w:szCs w:val="24"/>
        </w:rPr>
        <w:t xml:space="preserve"> Serves as a Rate-Limiting Nuclear Export Chaperone for the Mammalian Ribosome. Molecular and Cellular Biology 28(23), 7050–7065.</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proofErr w:type="spellStart"/>
      <w:r w:rsidRPr="00597D7F">
        <w:rPr>
          <w:rFonts w:ascii="Times New Roman" w:hAnsi="Times New Roman" w:cs="Times New Roman"/>
          <w:sz w:val="24"/>
          <w:szCs w:val="24"/>
        </w:rPr>
        <w:t>Szebeni</w:t>
      </w:r>
      <w:proofErr w:type="spellEnd"/>
      <w:r w:rsidRPr="00597D7F">
        <w:rPr>
          <w:rFonts w:ascii="Times New Roman" w:hAnsi="Times New Roman" w:cs="Times New Roman"/>
          <w:sz w:val="24"/>
          <w:szCs w:val="24"/>
        </w:rPr>
        <w:t xml:space="preserve"> A., </w:t>
      </w:r>
      <w:proofErr w:type="spellStart"/>
      <w:r w:rsidRPr="00597D7F">
        <w:rPr>
          <w:rFonts w:ascii="Times New Roman" w:hAnsi="Times New Roman" w:cs="Times New Roman"/>
          <w:sz w:val="24"/>
          <w:szCs w:val="24"/>
        </w:rPr>
        <w:t>Mehrotra</w:t>
      </w:r>
      <w:proofErr w:type="spellEnd"/>
      <w:r w:rsidRPr="00597D7F">
        <w:rPr>
          <w:rFonts w:ascii="Times New Roman" w:hAnsi="Times New Roman" w:cs="Times New Roman"/>
          <w:sz w:val="24"/>
          <w:szCs w:val="24"/>
        </w:rPr>
        <w:t xml:space="preserve"> B., Baumann A., Adam S.A., </w:t>
      </w:r>
      <w:proofErr w:type="spellStart"/>
      <w:r w:rsidRPr="00597D7F">
        <w:rPr>
          <w:rFonts w:ascii="Times New Roman" w:hAnsi="Times New Roman" w:cs="Times New Roman"/>
          <w:sz w:val="24"/>
          <w:szCs w:val="24"/>
        </w:rPr>
        <w:t>Wingfield</w:t>
      </w:r>
      <w:proofErr w:type="spellEnd"/>
      <w:r w:rsidRPr="00597D7F">
        <w:rPr>
          <w:rFonts w:ascii="Times New Roman" w:hAnsi="Times New Roman" w:cs="Times New Roman"/>
          <w:sz w:val="24"/>
          <w:szCs w:val="24"/>
        </w:rPr>
        <w:t xml:space="preserve"> P.T., Olson M.O.J. (1997) </w:t>
      </w:r>
      <w:proofErr w:type="spellStart"/>
      <w:r w:rsidRPr="00597D7F">
        <w:rPr>
          <w:rFonts w:ascii="Times New Roman" w:hAnsi="Times New Roman" w:cs="Times New Roman"/>
          <w:sz w:val="24"/>
          <w:szCs w:val="24"/>
        </w:rPr>
        <w:t>Nucleolar</w:t>
      </w:r>
      <w:proofErr w:type="spellEnd"/>
      <w:r w:rsidRPr="00597D7F">
        <w:rPr>
          <w:rFonts w:ascii="Times New Roman" w:hAnsi="Times New Roman" w:cs="Times New Roman"/>
          <w:sz w:val="24"/>
          <w:szCs w:val="24"/>
        </w:rPr>
        <w:t xml:space="preserve"> Protein B23 Stimulates Nuclear Import of the HIV-1 Rev Protein and NLS-Conjugated Albumin. Biochemistry 36, 3941-3949.</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 xml:space="preserve">Chan, H. J., </w:t>
      </w:r>
      <w:proofErr w:type="spellStart"/>
      <w:r w:rsidRPr="00597D7F">
        <w:rPr>
          <w:rFonts w:ascii="Times New Roman" w:hAnsi="Times New Roman" w:cs="Times New Roman"/>
          <w:sz w:val="24"/>
          <w:szCs w:val="24"/>
        </w:rPr>
        <w:t>Weng</w:t>
      </w:r>
      <w:proofErr w:type="spellEnd"/>
      <w:r w:rsidRPr="00597D7F">
        <w:rPr>
          <w:rFonts w:ascii="Times New Roman" w:hAnsi="Times New Roman" w:cs="Times New Roman"/>
          <w:sz w:val="24"/>
          <w:szCs w:val="24"/>
        </w:rPr>
        <w:t xml:space="preserve">, J. J., and Yung, B. Y. M. (2005) </w:t>
      </w:r>
      <w:proofErr w:type="spellStart"/>
      <w:r w:rsidRPr="00597D7F">
        <w:rPr>
          <w:rFonts w:ascii="Times New Roman" w:hAnsi="Times New Roman" w:cs="Times New Roman"/>
          <w:sz w:val="24"/>
          <w:szCs w:val="24"/>
        </w:rPr>
        <w:t>Nucleophosmin</w:t>
      </w:r>
      <w:proofErr w:type="spellEnd"/>
      <w:r w:rsidRPr="00597D7F">
        <w:rPr>
          <w:rFonts w:ascii="Times New Roman" w:hAnsi="Times New Roman" w:cs="Times New Roman"/>
          <w:sz w:val="24"/>
          <w:szCs w:val="24"/>
        </w:rPr>
        <w:t xml:space="preserve">/B23-binding peptide inhibits tumor growth and up-regulates transcriptional activity of p53. </w:t>
      </w:r>
      <w:proofErr w:type="spellStart"/>
      <w:r w:rsidRPr="00597D7F">
        <w:rPr>
          <w:rFonts w:ascii="Times New Roman" w:hAnsi="Times New Roman" w:cs="Times New Roman"/>
          <w:sz w:val="24"/>
          <w:szCs w:val="24"/>
        </w:rPr>
        <w:t>Biochem</w:t>
      </w:r>
      <w:proofErr w:type="spellEnd"/>
      <w:r w:rsidRPr="00597D7F">
        <w:rPr>
          <w:rFonts w:ascii="Times New Roman" w:hAnsi="Times New Roman" w:cs="Times New Roman"/>
          <w:sz w:val="24"/>
          <w:szCs w:val="24"/>
        </w:rPr>
        <w:t xml:space="preserve">. </w:t>
      </w:r>
      <w:proofErr w:type="spellStart"/>
      <w:r w:rsidRPr="00597D7F">
        <w:rPr>
          <w:rFonts w:ascii="Times New Roman" w:hAnsi="Times New Roman" w:cs="Times New Roman"/>
          <w:sz w:val="24"/>
          <w:szCs w:val="24"/>
        </w:rPr>
        <w:t>Biophys</w:t>
      </w:r>
      <w:proofErr w:type="spellEnd"/>
      <w:r w:rsidRPr="00597D7F">
        <w:rPr>
          <w:rFonts w:ascii="Times New Roman" w:hAnsi="Times New Roman" w:cs="Times New Roman"/>
          <w:sz w:val="24"/>
          <w:szCs w:val="24"/>
        </w:rPr>
        <w:t xml:space="preserve">. Res. </w:t>
      </w:r>
      <w:proofErr w:type="spellStart"/>
      <w:r w:rsidRPr="00597D7F">
        <w:rPr>
          <w:rFonts w:ascii="Times New Roman" w:hAnsi="Times New Roman" w:cs="Times New Roman"/>
          <w:sz w:val="24"/>
          <w:szCs w:val="24"/>
        </w:rPr>
        <w:t>Commun</w:t>
      </w:r>
      <w:proofErr w:type="spellEnd"/>
      <w:r w:rsidRPr="00597D7F">
        <w:rPr>
          <w:rFonts w:ascii="Times New Roman" w:hAnsi="Times New Roman" w:cs="Times New Roman"/>
          <w:sz w:val="24"/>
          <w:szCs w:val="24"/>
        </w:rPr>
        <w:t>. 333, 396–403.</w:t>
      </w:r>
    </w:p>
    <w:p w:rsidR="00597D7F" w:rsidRPr="00597D7F" w:rsidRDefault="00597D7F" w:rsidP="00597D7F">
      <w:pPr>
        <w:pStyle w:val="ListParagraph"/>
        <w:widowControl/>
        <w:numPr>
          <w:ilvl w:val="0"/>
          <w:numId w:val="1"/>
        </w:numPr>
        <w:ind w:firstLineChars="0"/>
        <w:jc w:val="left"/>
        <w:rPr>
          <w:rFonts w:ascii="Times New Roman" w:hAnsi="Times New Roman" w:cs="Times New Roman"/>
          <w:sz w:val="24"/>
          <w:szCs w:val="24"/>
        </w:rPr>
      </w:pPr>
      <w:r w:rsidRPr="00597D7F">
        <w:rPr>
          <w:rFonts w:ascii="Times New Roman" w:hAnsi="Times New Roman" w:cs="Times New Roman"/>
          <w:sz w:val="24"/>
          <w:szCs w:val="24"/>
        </w:rPr>
        <w:t xml:space="preserve">Tran N.T.T., Wang T.H., Lin C.Y., Tsai Y.C., Lai C.H., Tai Y., Yung Y.M. (2011) Direct Synthesis of Rev Peptide-Conjugated Gold Nanoparticles and Their Application in Cancer Therapeutics. </w:t>
      </w:r>
      <w:proofErr w:type="spellStart"/>
      <w:r w:rsidRPr="00597D7F">
        <w:rPr>
          <w:rFonts w:ascii="Times New Roman" w:hAnsi="Times New Roman" w:cs="Times New Roman"/>
          <w:sz w:val="24"/>
          <w:szCs w:val="24"/>
        </w:rPr>
        <w:t>Bioconjugate</w:t>
      </w:r>
      <w:proofErr w:type="spellEnd"/>
      <w:r w:rsidRPr="00597D7F">
        <w:rPr>
          <w:rFonts w:ascii="Times New Roman" w:hAnsi="Times New Roman" w:cs="Times New Roman"/>
          <w:sz w:val="24"/>
          <w:szCs w:val="24"/>
        </w:rPr>
        <w:t xml:space="preserve"> Chem. 22, 1394–1401.</w:t>
      </w:r>
    </w:p>
    <w:p w:rsidR="00597D7F" w:rsidRPr="00597D7F" w:rsidRDefault="00597D7F" w:rsidP="00597D7F">
      <w:pPr>
        <w:rPr>
          <w:rFonts w:ascii="Times New Roman" w:hAnsi="Times New Roman" w:cs="Times New Roman"/>
          <w:sz w:val="24"/>
          <w:szCs w:val="24"/>
          <w:lang w:val="en-GB"/>
        </w:rPr>
        <w:sectPr w:rsidR="00597D7F" w:rsidRPr="00597D7F" w:rsidSect="004E5354">
          <w:footerReference w:type="default" r:id="rId38"/>
          <w:pgSz w:w="11906" w:h="16838"/>
          <w:pgMar w:top="1440" w:right="1440" w:bottom="1440" w:left="1440" w:header="851" w:footer="992" w:gutter="0"/>
          <w:cols w:space="425"/>
          <w:docGrid w:type="lines" w:linePitch="312"/>
        </w:sectPr>
      </w:pPr>
    </w:p>
    <w:p w:rsidR="00BF1BE2" w:rsidRDefault="00BF1BE2">
      <w:pPr>
        <w:widowControl/>
        <w:jc w:val="left"/>
        <w:rPr>
          <w:ins w:id="56" w:author="IIL7" w:date="2013-09-10T10:27:00Z"/>
          <w:rFonts w:ascii="Times New Roman" w:hAnsi="Times New Roman" w:cs="Times New Roman"/>
          <w:sz w:val="24"/>
          <w:szCs w:val="24"/>
          <w:lang w:val="en-GB"/>
        </w:rPr>
      </w:pPr>
      <w:ins w:id="57" w:author="IIL7" w:date="2013-09-10T10:27:00Z">
        <w:r>
          <w:rPr>
            <w:rFonts w:ascii="Times New Roman" w:hAnsi="Times New Roman" w:cs="Times New Roman"/>
            <w:sz w:val="24"/>
            <w:szCs w:val="24"/>
            <w:lang w:val="en-GB"/>
          </w:rPr>
          <w:lastRenderedPageBreak/>
          <w:t>Table S0. Original and normalized data of simulated expression matrices</w:t>
        </w:r>
      </w:ins>
    </w:p>
    <w:p w:rsidR="00BF1BE2" w:rsidRDefault="00BF1BE2">
      <w:pPr>
        <w:widowControl/>
        <w:jc w:val="left"/>
        <w:rPr>
          <w:ins w:id="58" w:author="IIL7" w:date="2013-09-10T10:27:00Z"/>
          <w:rFonts w:ascii="Times New Roman" w:hAnsi="Times New Roman" w:cs="Times New Roman"/>
          <w:sz w:val="24"/>
          <w:szCs w:val="24"/>
          <w:lang w:val="en-GB"/>
        </w:rPr>
      </w:pPr>
      <w:ins w:id="59" w:author="IIL7" w:date="2013-09-10T10:27:00Z">
        <w:r>
          <w:rPr>
            <w:rFonts w:ascii="Times New Roman" w:hAnsi="Times New Roman" w:cs="Times New Roman"/>
            <w:noProof/>
            <w:sz w:val="24"/>
            <w:szCs w:val="24"/>
            <w:lang w:eastAsia="zh-TW"/>
          </w:rPr>
          <w:drawing>
            <wp:inline distT="0" distB="0" distL="0" distR="0">
              <wp:extent cx="8851265" cy="3935730"/>
              <wp:effectExtent l="0" t="0" r="6985" b="7620"/>
              <wp:docPr id="62" name="Picture 62" descr="C:\Users\IIL7\Desktop\expression matrix supplementary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IL7\Desktop\expression matrix supplementary dat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851265" cy="3935730"/>
                      </a:xfrm>
                      <a:prstGeom prst="rect">
                        <a:avLst/>
                      </a:prstGeom>
                      <a:noFill/>
                      <a:ln>
                        <a:noFill/>
                      </a:ln>
                    </pic:spPr>
                  </pic:pic>
                </a:graphicData>
              </a:graphic>
            </wp:inline>
          </w:drawing>
        </w:r>
        <w:r>
          <w:rPr>
            <w:rFonts w:ascii="Times New Roman" w:hAnsi="Times New Roman" w:cs="Times New Roman"/>
            <w:sz w:val="24"/>
            <w:szCs w:val="24"/>
            <w:lang w:val="en-GB"/>
          </w:rPr>
          <w:br w:type="page"/>
        </w:r>
      </w:ins>
    </w:p>
    <w:p w:rsidR="00584CCC" w:rsidRPr="00B5583B" w:rsidRDefault="00584CCC" w:rsidP="00B5583B">
      <w:pPr>
        <w:widowControl/>
        <w:jc w:val="left"/>
        <w:rPr>
          <w:rFonts w:ascii="Times New Roman" w:hAnsi="Times New Roman" w:cs="Times New Roman"/>
          <w:sz w:val="24"/>
          <w:szCs w:val="24"/>
          <w:lang w:val="en-GB"/>
        </w:rPr>
      </w:pPr>
      <w:r w:rsidRPr="00B5583B">
        <w:rPr>
          <w:rFonts w:ascii="Times New Roman" w:hAnsi="Times New Roman" w:cs="Times New Roman"/>
          <w:sz w:val="24"/>
          <w:szCs w:val="24"/>
          <w:lang w:val="en-GB"/>
        </w:rPr>
        <w:lastRenderedPageBreak/>
        <w:t xml:space="preserve">Table S1. </w:t>
      </w:r>
      <w:proofErr w:type="gramStart"/>
      <w:r w:rsidRPr="00B5583B">
        <w:rPr>
          <w:rFonts w:ascii="Times New Roman" w:hAnsi="Times New Roman" w:cs="Times New Roman"/>
          <w:sz w:val="24"/>
          <w:szCs w:val="24"/>
          <w:lang w:val="en-GB"/>
        </w:rPr>
        <w:t xml:space="preserve">Significantly associated functional annotations </w:t>
      </w:r>
      <w:r w:rsidR="002F6C00" w:rsidRPr="00B5583B">
        <w:rPr>
          <w:rFonts w:ascii="Times New Roman" w:hAnsi="Times New Roman" w:cs="Times New Roman"/>
          <w:sz w:val="24"/>
          <w:szCs w:val="24"/>
          <w:lang w:val="en-GB"/>
        </w:rPr>
        <w:t xml:space="preserve">of Gene Ontology </w:t>
      </w:r>
      <w:r w:rsidRPr="00B5583B">
        <w:rPr>
          <w:rFonts w:ascii="Times New Roman" w:hAnsi="Times New Roman" w:cs="Times New Roman"/>
          <w:sz w:val="24"/>
          <w:szCs w:val="24"/>
          <w:lang w:val="en-GB"/>
        </w:rPr>
        <w:t xml:space="preserve">(at least one networks yielded </w:t>
      </w:r>
      <w:proofErr w:type="spellStart"/>
      <w:r w:rsidRPr="00B5583B">
        <w:rPr>
          <w:rFonts w:ascii="Times New Roman" w:hAnsi="Times New Roman" w:cs="Times New Roman"/>
          <w:sz w:val="24"/>
          <w:szCs w:val="24"/>
          <w:lang w:val="en-GB"/>
        </w:rPr>
        <w:t>Bonferroni</w:t>
      </w:r>
      <w:proofErr w:type="spellEnd"/>
      <w:r w:rsidRPr="00B5583B">
        <w:rPr>
          <w:rFonts w:ascii="Times New Roman" w:hAnsi="Times New Roman" w:cs="Times New Roman"/>
          <w:sz w:val="24"/>
          <w:szCs w:val="24"/>
          <w:lang w:val="en-GB"/>
        </w:rPr>
        <w:t xml:space="preserve"> adjusted </w:t>
      </w:r>
      <w:r w:rsidRPr="00B5583B">
        <w:rPr>
          <w:rFonts w:ascii="Times New Roman" w:hAnsi="Times New Roman" w:cs="Times New Roman"/>
          <w:i/>
          <w:sz w:val="24"/>
          <w:szCs w:val="24"/>
          <w:lang w:val="en-GB"/>
        </w:rPr>
        <w:t>p</w:t>
      </w:r>
      <w:r w:rsidRPr="00B5583B">
        <w:rPr>
          <w:rFonts w:ascii="Times New Roman" w:hAnsi="Times New Roman" w:cs="Times New Roman"/>
          <w:sz w:val="24"/>
          <w:szCs w:val="24"/>
          <w:lang w:val="en-GB"/>
        </w:rPr>
        <w:t>-value &lt; 0.05).</w:t>
      </w:r>
      <w:proofErr w:type="gramEnd"/>
    </w:p>
    <w:p w:rsidR="00584CCC" w:rsidRPr="00862F12" w:rsidRDefault="006B1063" w:rsidP="00584CCC">
      <w:pPr>
        <w:rPr>
          <w:rFonts w:ascii="Times New Roman" w:hAnsi="Times New Roman" w:cs="Times New Roman"/>
          <w:sz w:val="24"/>
          <w:szCs w:val="24"/>
          <w:lang w:val="en-GB"/>
        </w:rPr>
      </w:pPr>
      <w:r w:rsidRPr="006B1063">
        <w:rPr>
          <w:noProof/>
          <w:lang w:eastAsia="zh-TW"/>
        </w:rPr>
        <w:drawing>
          <wp:inline distT="0" distB="0" distL="0" distR="0" wp14:anchorId="0C7746DF" wp14:editId="56E6878B">
            <wp:extent cx="8863330" cy="4567907"/>
            <wp:effectExtent l="0" t="0" r="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863330" cy="4567907"/>
                    </a:xfrm>
                    <a:prstGeom prst="rect">
                      <a:avLst/>
                    </a:prstGeom>
                    <a:noFill/>
                    <a:ln>
                      <a:noFill/>
                    </a:ln>
                  </pic:spPr>
                </pic:pic>
              </a:graphicData>
            </a:graphic>
          </wp:inline>
        </w:drawing>
      </w:r>
    </w:p>
    <w:p w:rsidR="00584CCC" w:rsidRPr="00632F06" w:rsidRDefault="00584CCC" w:rsidP="00632F06">
      <w:pPr>
        <w:widowControl/>
        <w:spacing w:line="200" w:lineRule="exact"/>
        <w:jc w:val="left"/>
        <w:rPr>
          <w:rFonts w:ascii="Times New Roman" w:hAnsi="Times New Roman" w:cs="Times New Roman"/>
          <w:sz w:val="20"/>
          <w:szCs w:val="20"/>
          <w:lang w:val="en-GB"/>
        </w:rPr>
      </w:pPr>
      <w:r w:rsidRPr="00632F06">
        <w:rPr>
          <w:rFonts w:ascii="Times New Roman" w:hAnsi="Times New Roman" w:cs="Times New Roman"/>
          <w:sz w:val="20"/>
          <w:szCs w:val="20"/>
          <w:lang w:val="en-GB"/>
        </w:rPr>
        <w:t>Note:</w:t>
      </w:r>
      <w:r w:rsidRPr="00632F06">
        <w:rPr>
          <w:rFonts w:ascii="Times New Roman" w:hAnsi="Times New Roman" w:cs="Times New Roman"/>
          <w:sz w:val="20"/>
          <w:szCs w:val="20"/>
          <w:lang w:val="en-GB"/>
        </w:rPr>
        <w:tab/>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The third column is the GO categories including 1) BP: biological process, 2) MF: molecular function, and 3) CC: cellular component. </w:t>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proofErr w:type="gramStart"/>
      <w:r w:rsidRPr="00405ADA">
        <w:rPr>
          <w:rFonts w:ascii="Times New Roman" w:hAnsi="Times New Roman" w:cs="Times New Roman"/>
          <w:i/>
          <w:sz w:val="18"/>
          <w:szCs w:val="18"/>
          <w:lang w:val="en-GB"/>
        </w:rPr>
        <w:t>k</w:t>
      </w:r>
      <w:proofErr w:type="gramEnd"/>
      <w:r w:rsidRPr="00405ADA">
        <w:rPr>
          <w:rFonts w:ascii="Times New Roman" w:hAnsi="Times New Roman" w:cs="Times New Roman"/>
          <w:sz w:val="18"/>
          <w:szCs w:val="18"/>
          <w:lang w:val="en-GB"/>
        </w:rPr>
        <w:t xml:space="preserve"> is the number of gene pairs of the network found in the gene set.</w:t>
      </w:r>
    </w:p>
    <w:p w:rsidR="00584CCC" w:rsidRPr="00405ADA"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proofErr w:type="spellStart"/>
      <w:proofErr w:type="gramStart"/>
      <w:r w:rsidRPr="00405ADA">
        <w:rPr>
          <w:rFonts w:ascii="Times New Roman" w:hAnsi="Times New Roman" w:cs="Times New Roman"/>
          <w:i/>
          <w:sz w:val="18"/>
          <w:szCs w:val="18"/>
          <w:lang w:val="en-GB"/>
        </w:rPr>
        <w:t>k</w:t>
      </w:r>
      <w:r w:rsidRPr="00405ADA">
        <w:rPr>
          <w:rFonts w:ascii="Times New Roman" w:hAnsi="Times New Roman" w:cs="Times New Roman"/>
          <w:i/>
          <w:sz w:val="18"/>
          <w:szCs w:val="18"/>
          <w:vertAlign w:val="subscript"/>
          <w:lang w:val="en-GB"/>
        </w:rPr>
        <w:t>e</w:t>
      </w:r>
      <w:proofErr w:type="spellEnd"/>
      <w:proofErr w:type="gramEnd"/>
      <w:r w:rsidRPr="00405ADA">
        <w:rPr>
          <w:rFonts w:ascii="Times New Roman" w:hAnsi="Times New Roman" w:cs="Times New Roman"/>
          <w:sz w:val="18"/>
          <w:szCs w:val="18"/>
          <w:lang w:val="en-GB"/>
        </w:rPr>
        <w:t xml:space="preserve"> is the expected number of gene pairs found in the gene set.</w:t>
      </w:r>
    </w:p>
    <w:p w:rsidR="00632F06" w:rsidRDefault="00584CCC"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FDR and </w:t>
      </w:r>
      <w:proofErr w:type="spellStart"/>
      <w:r w:rsidRPr="00405ADA">
        <w:rPr>
          <w:rFonts w:ascii="Times New Roman" w:hAnsi="Times New Roman" w:cs="Times New Roman"/>
          <w:sz w:val="18"/>
          <w:szCs w:val="18"/>
          <w:lang w:val="en-GB"/>
        </w:rPr>
        <w:t>Bonferroni</w:t>
      </w:r>
      <w:proofErr w:type="spellEnd"/>
      <w:r w:rsidRPr="00405ADA">
        <w:rPr>
          <w:rFonts w:ascii="Times New Roman" w:hAnsi="Times New Roman" w:cs="Times New Roman"/>
          <w:sz w:val="18"/>
          <w:szCs w:val="18"/>
          <w:lang w:val="en-GB"/>
        </w:rPr>
        <w:t xml:space="preserve"> adjusted </w:t>
      </w:r>
      <w:r w:rsidRPr="00405ADA">
        <w:rPr>
          <w:rFonts w:ascii="Times New Roman" w:hAnsi="Times New Roman" w:cs="Times New Roman"/>
          <w:i/>
          <w:sz w:val="18"/>
          <w:szCs w:val="18"/>
          <w:lang w:val="en-GB"/>
        </w:rPr>
        <w:t>p</w:t>
      </w:r>
      <w:r w:rsidRPr="00405ADA">
        <w:rPr>
          <w:rFonts w:ascii="Times New Roman" w:hAnsi="Times New Roman" w:cs="Times New Roman"/>
          <w:sz w:val="18"/>
          <w:szCs w:val="18"/>
          <w:lang w:val="en-GB"/>
        </w:rPr>
        <w:t>-value are highlighted if less than 0.05.</w:t>
      </w:r>
    </w:p>
    <w:p w:rsidR="00584CCC" w:rsidRPr="00405ADA" w:rsidRDefault="00405ADA" w:rsidP="00405ADA">
      <w:pPr>
        <w:pStyle w:val="ListParagraph"/>
        <w:widowControl/>
        <w:numPr>
          <w:ilvl w:val="0"/>
          <w:numId w:val="12"/>
        </w:numPr>
        <w:spacing w:line="180" w:lineRule="exact"/>
        <w:ind w:left="306" w:hangingChars="170" w:hanging="306"/>
        <w:jc w:val="left"/>
        <w:rPr>
          <w:rFonts w:ascii="Times New Roman" w:hAnsi="Times New Roman" w:cs="Times New Roman"/>
          <w:sz w:val="18"/>
          <w:szCs w:val="18"/>
          <w:lang w:val="en-GB"/>
        </w:rPr>
      </w:pPr>
      <w:r w:rsidRPr="00405ADA">
        <w:rPr>
          <w:rFonts w:ascii="Times New Roman" w:hAnsi="Times New Roman" w:cs="Times New Roman"/>
          <w:sz w:val="18"/>
          <w:szCs w:val="18"/>
          <w:lang w:val="en-GB"/>
        </w:rPr>
        <w:t xml:space="preserve">Gene sets are sorted according to their </w:t>
      </w:r>
      <w:r w:rsidRPr="00405ADA">
        <w:rPr>
          <w:rFonts w:ascii="Times New Roman" w:hAnsi="Times New Roman" w:cs="Times New Roman"/>
          <w:i/>
          <w:sz w:val="18"/>
          <w:szCs w:val="18"/>
          <w:lang w:val="en-GB"/>
        </w:rPr>
        <w:t>p</w:t>
      </w:r>
      <w:r w:rsidRPr="00405ADA">
        <w:rPr>
          <w:rFonts w:ascii="Times New Roman" w:hAnsi="Times New Roman" w:cs="Times New Roman"/>
          <w:sz w:val="18"/>
          <w:szCs w:val="18"/>
          <w:lang w:val="en-GB"/>
        </w:rPr>
        <w:t>-values to CML-specific network.</w:t>
      </w:r>
      <w:r w:rsidR="00584CCC" w:rsidRPr="00405ADA">
        <w:rPr>
          <w:rFonts w:ascii="Times New Roman" w:hAnsi="Times New Roman" w:cs="Times New Roman"/>
          <w:sz w:val="24"/>
          <w:szCs w:val="24"/>
          <w:lang w:val="en-GB"/>
        </w:rPr>
        <w:br w:type="page"/>
      </w:r>
    </w:p>
    <w:p w:rsidR="00584CCC" w:rsidRPr="005533B3" w:rsidRDefault="00584CCC" w:rsidP="00584CCC">
      <w:pPr>
        <w:widowControl/>
        <w:jc w:val="left"/>
        <w:rPr>
          <w:rFonts w:ascii="Times New Roman" w:hAnsi="Times New Roman" w:cs="Times New Roman"/>
          <w:sz w:val="24"/>
          <w:szCs w:val="24"/>
          <w:lang w:val="en-GB"/>
        </w:rPr>
      </w:pPr>
      <w:r w:rsidRPr="005533B3">
        <w:rPr>
          <w:rFonts w:ascii="Times New Roman" w:hAnsi="Times New Roman" w:cs="Times New Roman"/>
          <w:sz w:val="24"/>
          <w:szCs w:val="24"/>
          <w:lang w:val="en-GB"/>
        </w:rPr>
        <w:lastRenderedPageBreak/>
        <w:t xml:space="preserve">Table S2. </w:t>
      </w:r>
      <w:proofErr w:type="gramStart"/>
      <w:r w:rsidRPr="005533B3">
        <w:rPr>
          <w:rFonts w:ascii="Times New Roman" w:hAnsi="Times New Roman" w:cs="Times New Roman"/>
          <w:sz w:val="24"/>
          <w:szCs w:val="24"/>
          <w:lang w:val="en-GB"/>
        </w:rPr>
        <w:t xml:space="preserve">Significantly associated functional annotations in </w:t>
      </w:r>
      <w:proofErr w:type="spellStart"/>
      <w:r w:rsidRPr="005533B3">
        <w:rPr>
          <w:rFonts w:ascii="Times New Roman" w:hAnsi="Times New Roman" w:cs="Times New Roman"/>
          <w:sz w:val="24"/>
          <w:szCs w:val="24"/>
          <w:lang w:val="en-GB"/>
        </w:rPr>
        <w:t>Reactome</w:t>
      </w:r>
      <w:proofErr w:type="spellEnd"/>
      <w:r w:rsidRPr="005533B3">
        <w:rPr>
          <w:rFonts w:ascii="Times New Roman" w:hAnsi="Times New Roman" w:cs="Times New Roman"/>
          <w:sz w:val="24"/>
          <w:szCs w:val="24"/>
          <w:lang w:val="en-GB"/>
        </w:rPr>
        <w:t xml:space="preserve"> pathway (at least one networks yielded </w:t>
      </w:r>
      <w:proofErr w:type="spellStart"/>
      <w:r w:rsidRPr="005533B3">
        <w:rPr>
          <w:rFonts w:ascii="Times New Roman" w:hAnsi="Times New Roman" w:cs="Times New Roman"/>
          <w:sz w:val="24"/>
          <w:szCs w:val="24"/>
          <w:lang w:val="en-GB"/>
        </w:rPr>
        <w:t>Bonferroni</w:t>
      </w:r>
      <w:proofErr w:type="spellEnd"/>
      <w:r w:rsidRPr="005533B3">
        <w:rPr>
          <w:rFonts w:ascii="Times New Roman" w:hAnsi="Times New Roman" w:cs="Times New Roman"/>
          <w:sz w:val="24"/>
          <w:szCs w:val="24"/>
          <w:lang w:val="en-GB"/>
        </w:rPr>
        <w:t xml:space="preserve"> adjusted </w:t>
      </w:r>
      <w:r w:rsidRPr="005533B3">
        <w:rPr>
          <w:rFonts w:ascii="Times New Roman" w:hAnsi="Times New Roman" w:cs="Times New Roman"/>
          <w:i/>
          <w:sz w:val="24"/>
          <w:szCs w:val="24"/>
          <w:lang w:val="en-GB"/>
        </w:rPr>
        <w:t>p</w:t>
      </w:r>
      <w:r w:rsidRPr="005533B3">
        <w:rPr>
          <w:rFonts w:ascii="Times New Roman" w:hAnsi="Times New Roman" w:cs="Times New Roman"/>
          <w:sz w:val="24"/>
          <w:szCs w:val="24"/>
          <w:lang w:val="en-GB"/>
        </w:rPr>
        <w:t>-value &lt; 0.05).</w:t>
      </w:r>
      <w:proofErr w:type="gramEnd"/>
    </w:p>
    <w:p w:rsidR="00584CCC" w:rsidRPr="005253EC" w:rsidRDefault="00A44ECE" w:rsidP="00584CCC">
      <w:pPr>
        <w:widowControl/>
        <w:jc w:val="left"/>
        <w:rPr>
          <w:rFonts w:ascii="Times New Roman" w:hAnsi="Times New Roman" w:cs="Times New Roman"/>
          <w:sz w:val="16"/>
          <w:szCs w:val="20"/>
          <w:lang w:val="en-GB"/>
        </w:rPr>
      </w:pPr>
      <w:r w:rsidRPr="00A44ECE">
        <w:rPr>
          <w:noProof/>
          <w:lang w:eastAsia="zh-TW"/>
        </w:rPr>
        <w:drawing>
          <wp:inline distT="0" distB="0" distL="0" distR="0" wp14:anchorId="61492433" wp14:editId="4DFE998F">
            <wp:extent cx="8863330" cy="5087953"/>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863330" cy="5087953"/>
                    </a:xfrm>
                    <a:prstGeom prst="rect">
                      <a:avLst/>
                    </a:prstGeom>
                    <a:noFill/>
                    <a:ln>
                      <a:noFill/>
                    </a:ln>
                  </pic:spPr>
                </pic:pic>
              </a:graphicData>
            </a:graphic>
          </wp:inline>
        </w:drawing>
      </w:r>
    </w:p>
    <w:p w:rsidR="00584CCC" w:rsidRPr="00632F06" w:rsidRDefault="00A44ECE" w:rsidP="00584CCC">
      <w:pPr>
        <w:widowControl/>
        <w:jc w:val="left"/>
        <w:rPr>
          <w:rFonts w:ascii="Times New Roman" w:hAnsi="Times New Roman" w:cs="Times New Roman"/>
          <w:i/>
          <w:sz w:val="20"/>
          <w:szCs w:val="20"/>
          <w:lang w:val="en-GB"/>
        </w:rPr>
      </w:pPr>
      <w:r w:rsidRPr="00A44ECE">
        <w:rPr>
          <w:noProof/>
          <w:lang w:eastAsia="zh-TW"/>
        </w:rPr>
        <w:lastRenderedPageBreak/>
        <w:drawing>
          <wp:inline distT="0" distB="0" distL="0" distR="0" wp14:anchorId="05EFDD8D" wp14:editId="5E132D5B">
            <wp:extent cx="8863330" cy="3500425"/>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863330" cy="3500425"/>
                    </a:xfrm>
                    <a:prstGeom prst="rect">
                      <a:avLst/>
                    </a:prstGeom>
                    <a:noFill/>
                    <a:ln>
                      <a:noFill/>
                    </a:ln>
                  </pic:spPr>
                </pic:pic>
              </a:graphicData>
            </a:graphic>
          </wp:inline>
        </w:drawing>
      </w:r>
      <w:r w:rsidR="00584CCC" w:rsidRPr="00632F06">
        <w:rPr>
          <w:rFonts w:ascii="Times New Roman" w:hAnsi="Times New Roman" w:cs="Times New Roman"/>
          <w:sz w:val="20"/>
          <w:szCs w:val="20"/>
          <w:lang w:val="en-GB"/>
        </w:rPr>
        <w:t>Note:</w:t>
      </w:r>
      <w:r w:rsidR="00584CCC" w:rsidRPr="00632F06">
        <w:rPr>
          <w:rFonts w:ascii="Times New Roman" w:hAnsi="Times New Roman" w:cs="Times New Roman"/>
          <w:sz w:val="20"/>
          <w:szCs w:val="20"/>
          <w:lang w:val="en-GB"/>
        </w:rPr>
        <w:tab/>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0"/>
          <w:lang w:val="en-GB"/>
        </w:rPr>
      </w:pPr>
      <w:proofErr w:type="gramStart"/>
      <w:r w:rsidRPr="00632F06">
        <w:rPr>
          <w:rFonts w:ascii="Times New Roman" w:hAnsi="Times New Roman" w:cs="Times New Roman"/>
          <w:i/>
          <w:sz w:val="20"/>
          <w:szCs w:val="20"/>
          <w:lang w:val="en-GB"/>
        </w:rPr>
        <w:t>k</w:t>
      </w:r>
      <w:proofErr w:type="gramEnd"/>
      <w:r w:rsidRPr="00632F06">
        <w:rPr>
          <w:rFonts w:ascii="Times New Roman" w:hAnsi="Times New Roman" w:cs="Times New Roman"/>
          <w:sz w:val="20"/>
          <w:szCs w:val="20"/>
          <w:lang w:val="en-GB"/>
        </w:rPr>
        <w:t xml:space="preserve"> is the number of gene pairs of the network found in the gene set.</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0"/>
          <w:lang w:val="en-GB"/>
        </w:rPr>
      </w:pPr>
      <w:proofErr w:type="spellStart"/>
      <w:proofErr w:type="gramStart"/>
      <w:r w:rsidRPr="00632F06">
        <w:rPr>
          <w:rFonts w:ascii="Times New Roman" w:hAnsi="Times New Roman" w:cs="Times New Roman"/>
          <w:i/>
          <w:sz w:val="20"/>
          <w:szCs w:val="20"/>
          <w:lang w:val="en-GB"/>
        </w:rPr>
        <w:t>k</w:t>
      </w:r>
      <w:r w:rsidRPr="00632F06">
        <w:rPr>
          <w:rFonts w:ascii="Times New Roman" w:hAnsi="Times New Roman" w:cs="Times New Roman"/>
          <w:i/>
          <w:sz w:val="20"/>
          <w:szCs w:val="20"/>
          <w:vertAlign w:val="subscript"/>
          <w:lang w:val="en-GB"/>
        </w:rPr>
        <w:t>e</w:t>
      </w:r>
      <w:proofErr w:type="spellEnd"/>
      <w:proofErr w:type="gramEnd"/>
      <w:r w:rsidRPr="00632F06">
        <w:rPr>
          <w:rFonts w:ascii="Times New Roman" w:hAnsi="Times New Roman" w:cs="Times New Roman"/>
          <w:sz w:val="20"/>
          <w:szCs w:val="20"/>
          <w:lang w:val="en-GB"/>
        </w:rPr>
        <w:t xml:space="preserve"> is the expected number of gene pairs found in the gene set.</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4"/>
          <w:lang w:val="en-GB"/>
        </w:rPr>
      </w:pPr>
      <w:r w:rsidRPr="00632F06">
        <w:rPr>
          <w:rFonts w:ascii="Times New Roman" w:hAnsi="Times New Roman" w:cs="Times New Roman"/>
          <w:sz w:val="20"/>
          <w:szCs w:val="20"/>
          <w:lang w:val="en-GB"/>
        </w:rPr>
        <w:t xml:space="preserve">FDR and </w:t>
      </w:r>
      <w:proofErr w:type="spellStart"/>
      <w:r w:rsidRPr="00632F06">
        <w:rPr>
          <w:rFonts w:ascii="Times New Roman" w:hAnsi="Times New Roman" w:cs="Times New Roman"/>
          <w:sz w:val="20"/>
          <w:szCs w:val="20"/>
          <w:lang w:val="en-GB"/>
        </w:rPr>
        <w:t>Bonferroni</w:t>
      </w:r>
      <w:proofErr w:type="spellEnd"/>
      <w:r w:rsidRPr="00632F06">
        <w:rPr>
          <w:rFonts w:ascii="Times New Roman" w:hAnsi="Times New Roman" w:cs="Times New Roman"/>
          <w:sz w:val="20"/>
          <w:szCs w:val="20"/>
          <w:lang w:val="en-GB"/>
        </w:rPr>
        <w:t xml:space="preserve"> adjusted </w:t>
      </w:r>
      <w:r w:rsidRPr="00632F06">
        <w:rPr>
          <w:rFonts w:ascii="Times New Roman" w:hAnsi="Times New Roman" w:cs="Times New Roman"/>
          <w:i/>
          <w:sz w:val="20"/>
          <w:szCs w:val="20"/>
          <w:lang w:val="en-GB"/>
        </w:rPr>
        <w:t>p</w:t>
      </w:r>
      <w:r w:rsidRPr="00632F06">
        <w:rPr>
          <w:rFonts w:ascii="Times New Roman" w:hAnsi="Times New Roman" w:cs="Times New Roman"/>
          <w:sz w:val="20"/>
          <w:szCs w:val="20"/>
          <w:lang w:val="en-GB"/>
        </w:rPr>
        <w:t>-value are highlighted if less than 0.05.</w:t>
      </w:r>
    </w:p>
    <w:p w:rsidR="00584CCC" w:rsidRPr="00632F06" w:rsidRDefault="00584CCC" w:rsidP="00584CCC">
      <w:pPr>
        <w:pStyle w:val="ListParagraph"/>
        <w:widowControl/>
        <w:numPr>
          <w:ilvl w:val="0"/>
          <w:numId w:val="13"/>
        </w:numPr>
        <w:ind w:firstLineChars="0"/>
        <w:jc w:val="left"/>
        <w:rPr>
          <w:rFonts w:ascii="Times New Roman" w:hAnsi="Times New Roman" w:cs="Times New Roman"/>
          <w:sz w:val="20"/>
          <w:szCs w:val="24"/>
          <w:lang w:val="en-GB"/>
        </w:rPr>
      </w:pPr>
      <w:r w:rsidRPr="00632F06">
        <w:rPr>
          <w:rFonts w:ascii="Times New Roman" w:hAnsi="Times New Roman" w:cs="Times New Roman"/>
          <w:sz w:val="20"/>
          <w:szCs w:val="24"/>
          <w:lang w:val="en-GB"/>
        </w:rPr>
        <w:t xml:space="preserve">Gene sets are sorted according to their </w:t>
      </w:r>
      <w:r w:rsidRPr="00632F06">
        <w:rPr>
          <w:rFonts w:ascii="Times New Roman" w:hAnsi="Times New Roman" w:cs="Times New Roman"/>
          <w:i/>
          <w:sz w:val="20"/>
          <w:szCs w:val="24"/>
          <w:lang w:val="en-GB"/>
        </w:rPr>
        <w:t>p</w:t>
      </w:r>
      <w:r w:rsidRPr="00632F06">
        <w:rPr>
          <w:rFonts w:ascii="Times New Roman" w:hAnsi="Times New Roman" w:cs="Times New Roman"/>
          <w:sz w:val="20"/>
          <w:szCs w:val="24"/>
          <w:lang w:val="en-GB"/>
        </w:rPr>
        <w:t>-values to CML-specific network.</w:t>
      </w:r>
    </w:p>
    <w:p w:rsidR="00584CCC" w:rsidRDefault="00584CCC" w:rsidP="00584CCC">
      <w:pPr>
        <w:widowControl/>
        <w:jc w:val="left"/>
        <w:rPr>
          <w:rFonts w:ascii="Times New Roman" w:hAnsi="Times New Roman" w:cs="Times New Roman"/>
          <w:sz w:val="24"/>
          <w:szCs w:val="24"/>
          <w:lang w:val="en-GB"/>
        </w:rPr>
      </w:pPr>
    </w:p>
    <w:p w:rsidR="00584CCC" w:rsidRDefault="00584CCC" w:rsidP="00584CCC">
      <w:pPr>
        <w:widowControl/>
        <w:jc w:val="left"/>
        <w:rPr>
          <w:rFonts w:ascii="Times New Roman" w:hAnsi="Times New Roman" w:cs="Times New Roman"/>
          <w:b/>
          <w:sz w:val="24"/>
          <w:szCs w:val="24"/>
          <w:lang w:val="en-GB"/>
        </w:rPr>
      </w:pPr>
      <w:r>
        <w:rPr>
          <w:rFonts w:ascii="Times New Roman" w:hAnsi="Times New Roman" w:cs="Times New Roman"/>
          <w:b/>
          <w:sz w:val="24"/>
          <w:szCs w:val="24"/>
          <w:lang w:val="en-GB"/>
        </w:rPr>
        <w:br w:type="page"/>
      </w:r>
    </w:p>
    <w:p w:rsidR="00584CCC" w:rsidRPr="005533B3" w:rsidRDefault="00584CCC" w:rsidP="00584CCC">
      <w:pPr>
        <w:rPr>
          <w:rFonts w:ascii="Times New Roman" w:hAnsi="Times New Roman" w:cs="Times New Roman"/>
          <w:sz w:val="24"/>
          <w:szCs w:val="24"/>
          <w:lang w:val="en-GB"/>
        </w:rPr>
      </w:pPr>
      <w:r w:rsidRPr="005533B3">
        <w:rPr>
          <w:rFonts w:ascii="Times New Roman" w:hAnsi="Times New Roman" w:cs="Times New Roman"/>
          <w:sz w:val="24"/>
          <w:szCs w:val="24"/>
          <w:lang w:val="en-GB"/>
        </w:rPr>
        <w:lastRenderedPageBreak/>
        <w:t xml:space="preserve">Table S3. </w:t>
      </w:r>
      <w:proofErr w:type="gramStart"/>
      <w:r w:rsidRPr="005533B3">
        <w:rPr>
          <w:rFonts w:ascii="Times New Roman" w:hAnsi="Times New Roman" w:cs="Times New Roman"/>
          <w:sz w:val="24"/>
          <w:szCs w:val="24"/>
          <w:lang w:val="en-GB"/>
        </w:rPr>
        <w:t xml:space="preserve">Significantly associated functional annotations in </w:t>
      </w:r>
      <w:r w:rsidR="002F6C00" w:rsidRPr="005533B3">
        <w:rPr>
          <w:rFonts w:ascii="Times New Roman" w:hAnsi="Times New Roman" w:cs="Times New Roman"/>
          <w:sz w:val="24"/>
          <w:szCs w:val="24"/>
          <w:lang w:val="en-GB"/>
        </w:rPr>
        <w:t>KEGG pathways</w:t>
      </w:r>
      <w:r w:rsidRPr="005533B3">
        <w:rPr>
          <w:rFonts w:ascii="Times New Roman" w:hAnsi="Times New Roman" w:cs="Times New Roman"/>
          <w:sz w:val="24"/>
          <w:szCs w:val="24"/>
          <w:lang w:val="en-GB"/>
        </w:rPr>
        <w:t xml:space="preserve"> (at least one networks yielded </w:t>
      </w:r>
      <w:proofErr w:type="spellStart"/>
      <w:r w:rsidRPr="005533B3">
        <w:rPr>
          <w:rFonts w:ascii="Times New Roman" w:hAnsi="Times New Roman" w:cs="Times New Roman"/>
          <w:sz w:val="24"/>
          <w:szCs w:val="24"/>
          <w:lang w:val="en-GB"/>
        </w:rPr>
        <w:t>Bonferroni</w:t>
      </w:r>
      <w:proofErr w:type="spellEnd"/>
      <w:r w:rsidRPr="005533B3">
        <w:rPr>
          <w:rFonts w:ascii="Times New Roman" w:hAnsi="Times New Roman" w:cs="Times New Roman"/>
          <w:sz w:val="24"/>
          <w:szCs w:val="24"/>
          <w:lang w:val="en-GB"/>
        </w:rPr>
        <w:t xml:space="preserve"> adjusted </w:t>
      </w:r>
      <w:r w:rsidRPr="005533B3">
        <w:rPr>
          <w:rFonts w:ascii="Times New Roman" w:hAnsi="Times New Roman" w:cs="Times New Roman"/>
          <w:i/>
          <w:sz w:val="24"/>
          <w:szCs w:val="24"/>
          <w:lang w:val="en-GB"/>
        </w:rPr>
        <w:t>p</w:t>
      </w:r>
      <w:r w:rsidRPr="005533B3">
        <w:rPr>
          <w:rFonts w:ascii="Times New Roman" w:hAnsi="Times New Roman" w:cs="Times New Roman"/>
          <w:sz w:val="24"/>
          <w:szCs w:val="24"/>
          <w:lang w:val="en-GB"/>
        </w:rPr>
        <w:t>-value &lt; 0.05).</w:t>
      </w:r>
      <w:proofErr w:type="gramEnd"/>
    </w:p>
    <w:p w:rsidR="00584CCC" w:rsidRPr="00632F06" w:rsidRDefault="00681DDB" w:rsidP="00584CCC">
      <w:pPr>
        <w:widowControl/>
        <w:jc w:val="left"/>
        <w:rPr>
          <w:rFonts w:ascii="Times New Roman" w:hAnsi="Times New Roman" w:cs="Times New Roman"/>
          <w:sz w:val="20"/>
          <w:szCs w:val="20"/>
          <w:lang w:val="en-GB"/>
        </w:rPr>
      </w:pPr>
      <w:r w:rsidRPr="00681DDB">
        <w:rPr>
          <w:noProof/>
          <w:lang w:eastAsia="zh-TW"/>
        </w:rPr>
        <w:drawing>
          <wp:inline distT="0" distB="0" distL="0" distR="0" wp14:anchorId="0932C329" wp14:editId="7B75A9D3">
            <wp:extent cx="8863330" cy="89592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863330" cy="895925"/>
                    </a:xfrm>
                    <a:prstGeom prst="rect">
                      <a:avLst/>
                    </a:prstGeom>
                    <a:noFill/>
                    <a:ln>
                      <a:noFill/>
                    </a:ln>
                  </pic:spPr>
                </pic:pic>
              </a:graphicData>
            </a:graphic>
          </wp:inline>
        </w:drawing>
      </w:r>
      <w:r w:rsidR="00584CCC" w:rsidRPr="00632F06">
        <w:rPr>
          <w:rFonts w:ascii="Times New Roman" w:hAnsi="Times New Roman" w:cs="Times New Roman"/>
          <w:sz w:val="20"/>
          <w:szCs w:val="20"/>
          <w:lang w:val="en-GB"/>
        </w:rPr>
        <w:t>Note:</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proofErr w:type="gramStart"/>
      <w:r w:rsidRPr="00632F06">
        <w:rPr>
          <w:rFonts w:ascii="Times New Roman" w:hAnsi="Times New Roman" w:cs="Times New Roman"/>
          <w:i/>
          <w:sz w:val="20"/>
          <w:szCs w:val="20"/>
          <w:lang w:val="en-GB"/>
        </w:rPr>
        <w:t>k</w:t>
      </w:r>
      <w:proofErr w:type="gramEnd"/>
      <w:r w:rsidRPr="00632F06">
        <w:rPr>
          <w:rFonts w:ascii="Times New Roman" w:hAnsi="Times New Roman" w:cs="Times New Roman"/>
          <w:sz w:val="20"/>
          <w:szCs w:val="20"/>
          <w:lang w:val="en-GB"/>
        </w:rPr>
        <w:t xml:space="preserve"> is the number of gene pairs of the network found in the gene set.</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proofErr w:type="spellStart"/>
      <w:proofErr w:type="gramStart"/>
      <w:r w:rsidRPr="00632F06">
        <w:rPr>
          <w:rFonts w:ascii="Times New Roman" w:hAnsi="Times New Roman" w:cs="Times New Roman"/>
          <w:i/>
          <w:sz w:val="20"/>
          <w:szCs w:val="20"/>
          <w:lang w:val="en-GB"/>
        </w:rPr>
        <w:t>k</w:t>
      </w:r>
      <w:r w:rsidRPr="00632F06">
        <w:rPr>
          <w:rFonts w:ascii="Times New Roman" w:hAnsi="Times New Roman" w:cs="Times New Roman"/>
          <w:i/>
          <w:sz w:val="20"/>
          <w:szCs w:val="20"/>
          <w:vertAlign w:val="subscript"/>
          <w:lang w:val="en-GB"/>
        </w:rPr>
        <w:t>e</w:t>
      </w:r>
      <w:proofErr w:type="spellEnd"/>
      <w:proofErr w:type="gramEnd"/>
      <w:r w:rsidRPr="00632F06">
        <w:rPr>
          <w:rFonts w:ascii="Times New Roman" w:hAnsi="Times New Roman" w:cs="Times New Roman"/>
          <w:sz w:val="20"/>
          <w:szCs w:val="20"/>
          <w:lang w:val="en-GB"/>
        </w:rPr>
        <w:t xml:space="preserve"> is the expected number of gene pairs found in the gene set.</w:t>
      </w:r>
    </w:p>
    <w:p w:rsidR="00584CCC" w:rsidRPr="00632F06" w:rsidRDefault="00584CCC" w:rsidP="00584CCC">
      <w:pPr>
        <w:pStyle w:val="ListParagraph"/>
        <w:widowControl/>
        <w:numPr>
          <w:ilvl w:val="0"/>
          <w:numId w:val="11"/>
        </w:numPr>
        <w:ind w:firstLineChars="0"/>
        <w:jc w:val="left"/>
        <w:rPr>
          <w:rFonts w:ascii="Times New Roman" w:hAnsi="Times New Roman" w:cs="Times New Roman"/>
          <w:sz w:val="20"/>
          <w:szCs w:val="20"/>
          <w:lang w:val="en-GB"/>
        </w:rPr>
      </w:pPr>
      <w:r w:rsidRPr="00632F06">
        <w:rPr>
          <w:rFonts w:ascii="Times New Roman" w:hAnsi="Times New Roman" w:cs="Times New Roman"/>
          <w:sz w:val="20"/>
          <w:szCs w:val="20"/>
          <w:lang w:val="en-GB"/>
        </w:rPr>
        <w:t xml:space="preserve">FDR and </w:t>
      </w:r>
      <w:proofErr w:type="spellStart"/>
      <w:r w:rsidRPr="00632F06">
        <w:rPr>
          <w:rFonts w:ascii="Times New Roman" w:hAnsi="Times New Roman" w:cs="Times New Roman"/>
          <w:sz w:val="20"/>
          <w:szCs w:val="20"/>
          <w:lang w:val="en-GB"/>
        </w:rPr>
        <w:t>Bonferroni</w:t>
      </w:r>
      <w:proofErr w:type="spellEnd"/>
      <w:r w:rsidRPr="00632F06">
        <w:rPr>
          <w:rFonts w:ascii="Times New Roman" w:hAnsi="Times New Roman" w:cs="Times New Roman"/>
          <w:sz w:val="20"/>
          <w:szCs w:val="20"/>
          <w:lang w:val="en-GB"/>
        </w:rPr>
        <w:t xml:space="preserve"> adjusted </w:t>
      </w:r>
      <w:r w:rsidRPr="00632F06">
        <w:rPr>
          <w:rFonts w:ascii="Times New Roman" w:hAnsi="Times New Roman" w:cs="Times New Roman"/>
          <w:i/>
          <w:sz w:val="20"/>
          <w:szCs w:val="20"/>
          <w:lang w:val="en-GB"/>
        </w:rPr>
        <w:t>p</w:t>
      </w:r>
      <w:r w:rsidRPr="00632F06">
        <w:rPr>
          <w:rFonts w:ascii="Times New Roman" w:hAnsi="Times New Roman" w:cs="Times New Roman"/>
          <w:sz w:val="20"/>
          <w:szCs w:val="20"/>
          <w:lang w:val="en-GB"/>
        </w:rPr>
        <w:t>-value are highlighted if less than 0.05.</w:t>
      </w:r>
    </w:p>
    <w:p w:rsidR="00584CCC" w:rsidRPr="00632F06" w:rsidRDefault="002F6C00" w:rsidP="002F6C00">
      <w:pPr>
        <w:pStyle w:val="ListParagraph"/>
        <w:numPr>
          <w:ilvl w:val="0"/>
          <w:numId w:val="11"/>
        </w:numPr>
        <w:ind w:firstLineChars="0"/>
        <w:rPr>
          <w:rFonts w:ascii="Times New Roman" w:eastAsia="SimSun" w:hAnsi="Times New Roman" w:cs="Times New Roman"/>
          <w:sz w:val="20"/>
          <w:szCs w:val="24"/>
        </w:rPr>
      </w:pPr>
      <w:r w:rsidRPr="00632F06">
        <w:rPr>
          <w:rFonts w:ascii="Times New Roman" w:hAnsi="Times New Roman" w:cs="Times New Roman"/>
          <w:sz w:val="20"/>
          <w:szCs w:val="24"/>
          <w:lang w:val="en-GB"/>
        </w:rPr>
        <w:t xml:space="preserve">Gene sets are sorted according to their </w:t>
      </w:r>
      <w:r w:rsidRPr="00632F06">
        <w:rPr>
          <w:rFonts w:ascii="Times New Roman" w:hAnsi="Times New Roman" w:cs="Times New Roman"/>
          <w:i/>
          <w:sz w:val="20"/>
          <w:szCs w:val="24"/>
          <w:lang w:val="en-GB"/>
        </w:rPr>
        <w:t>p</w:t>
      </w:r>
      <w:r w:rsidRPr="00632F06">
        <w:rPr>
          <w:rFonts w:ascii="Times New Roman" w:hAnsi="Times New Roman" w:cs="Times New Roman"/>
          <w:sz w:val="20"/>
          <w:szCs w:val="24"/>
          <w:lang w:val="en-GB"/>
        </w:rPr>
        <w:t>-values to CML-specific network.</w:t>
      </w:r>
    </w:p>
    <w:sectPr w:rsidR="00584CCC" w:rsidRPr="00632F06" w:rsidSect="00632F06">
      <w:pgSz w:w="16838" w:h="11906" w:orient="landscape"/>
      <w:pgMar w:top="1440" w:right="1440" w:bottom="1440" w:left="144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62E1" w:rsidRDefault="002762E1" w:rsidP="00675A32">
      <w:r>
        <w:separator/>
      </w:r>
    </w:p>
  </w:endnote>
  <w:endnote w:type="continuationSeparator" w:id="0">
    <w:p w:rsidR="002762E1" w:rsidRDefault="002762E1" w:rsidP="00675A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476" w:rsidRDefault="00082476">
    <w:pPr>
      <w:pStyle w:val="Footer"/>
      <w:pBdr>
        <w:top w:val="thinThickSmallGap" w:sz="24" w:space="1" w:color="622423" w:themeColor="accent2" w:themeShade="7F"/>
      </w:pBdr>
      <w:rPr>
        <w:rFonts w:asciiTheme="majorHAnsi" w:hAnsiTheme="majorHAnsi"/>
      </w:rPr>
    </w:pPr>
    <w:r>
      <w:rPr>
        <w:rFonts w:asciiTheme="majorHAnsi" w:hAnsiTheme="majorHAnsi" w:hint="eastAsia"/>
      </w:rPr>
      <w:t>Co-expression Analysis</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B82FA3" w:rsidRPr="00B82FA3">
      <w:rPr>
        <w:rFonts w:asciiTheme="majorHAnsi" w:hAnsiTheme="majorHAnsi"/>
        <w:noProof/>
      </w:rPr>
      <w:t>12</w:t>
    </w:r>
    <w:r>
      <w:rPr>
        <w:rFonts w:asciiTheme="majorHAnsi" w:hAnsiTheme="majorHAnsi"/>
        <w:noProof/>
      </w:rPr>
      <w:fldChar w:fldCharType="end"/>
    </w:r>
  </w:p>
  <w:p w:rsidR="00082476" w:rsidRDefault="0008247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62E1" w:rsidRDefault="002762E1" w:rsidP="00675A32">
      <w:r>
        <w:separator/>
      </w:r>
    </w:p>
  </w:footnote>
  <w:footnote w:type="continuationSeparator" w:id="0">
    <w:p w:rsidR="002762E1" w:rsidRDefault="002762E1" w:rsidP="00675A3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50003"/>
    <w:multiLevelType w:val="hybridMultilevel"/>
    <w:tmpl w:val="62FA8120"/>
    <w:lvl w:ilvl="0" w:tplc="AC0021C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60B026F"/>
    <w:multiLevelType w:val="hybridMultilevel"/>
    <w:tmpl w:val="AFD27970"/>
    <w:lvl w:ilvl="0" w:tplc="2D24076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9BC196A"/>
    <w:multiLevelType w:val="multilevel"/>
    <w:tmpl w:val="55786E6E"/>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nsid w:val="0DD60B66"/>
    <w:multiLevelType w:val="hybridMultilevel"/>
    <w:tmpl w:val="17F8EEC6"/>
    <w:lvl w:ilvl="0" w:tplc="0C7AFB6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nsid w:val="236626EA"/>
    <w:multiLevelType w:val="hybridMultilevel"/>
    <w:tmpl w:val="6EE817DC"/>
    <w:lvl w:ilvl="0" w:tplc="C204851E">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47C54FA"/>
    <w:multiLevelType w:val="hybridMultilevel"/>
    <w:tmpl w:val="22047AF6"/>
    <w:lvl w:ilvl="0" w:tplc="DE6A22D8">
      <w:start w:val="1"/>
      <w:numFmt w:val="lowerLetter"/>
      <w:lvlText w:val="(%1)"/>
      <w:lvlJc w:val="left"/>
      <w:pPr>
        <w:ind w:left="2040" w:hanging="360"/>
      </w:pPr>
      <w:rPr>
        <w:rFonts w:hint="default"/>
      </w:rPr>
    </w:lvl>
    <w:lvl w:ilvl="1" w:tplc="04090019" w:tentative="1">
      <w:start w:val="1"/>
      <w:numFmt w:val="lowerLetter"/>
      <w:lvlText w:val="%2)"/>
      <w:lvlJc w:val="left"/>
      <w:pPr>
        <w:ind w:left="2520" w:hanging="420"/>
      </w:pPr>
    </w:lvl>
    <w:lvl w:ilvl="2" w:tplc="0409001B" w:tentative="1">
      <w:start w:val="1"/>
      <w:numFmt w:val="lowerRoman"/>
      <w:lvlText w:val="%3."/>
      <w:lvlJc w:val="right"/>
      <w:pPr>
        <w:ind w:left="2940" w:hanging="420"/>
      </w:pPr>
    </w:lvl>
    <w:lvl w:ilvl="3" w:tplc="0409000F" w:tentative="1">
      <w:start w:val="1"/>
      <w:numFmt w:val="decimal"/>
      <w:lvlText w:val="%4."/>
      <w:lvlJc w:val="left"/>
      <w:pPr>
        <w:ind w:left="3360" w:hanging="420"/>
      </w:pPr>
    </w:lvl>
    <w:lvl w:ilvl="4" w:tplc="04090019" w:tentative="1">
      <w:start w:val="1"/>
      <w:numFmt w:val="lowerLetter"/>
      <w:lvlText w:val="%5)"/>
      <w:lvlJc w:val="left"/>
      <w:pPr>
        <w:ind w:left="3780" w:hanging="420"/>
      </w:pPr>
    </w:lvl>
    <w:lvl w:ilvl="5" w:tplc="0409001B" w:tentative="1">
      <w:start w:val="1"/>
      <w:numFmt w:val="lowerRoman"/>
      <w:lvlText w:val="%6."/>
      <w:lvlJc w:val="right"/>
      <w:pPr>
        <w:ind w:left="4200" w:hanging="420"/>
      </w:pPr>
    </w:lvl>
    <w:lvl w:ilvl="6" w:tplc="0409000F" w:tentative="1">
      <w:start w:val="1"/>
      <w:numFmt w:val="decimal"/>
      <w:lvlText w:val="%7."/>
      <w:lvlJc w:val="left"/>
      <w:pPr>
        <w:ind w:left="4620" w:hanging="420"/>
      </w:pPr>
    </w:lvl>
    <w:lvl w:ilvl="7" w:tplc="04090019" w:tentative="1">
      <w:start w:val="1"/>
      <w:numFmt w:val="lowerLetter"/>
      <w:lvlText w:val="%8)"/>
      <w:lvlJc w:val="left"/>
      <w:pPr>
        <w:ind w:left="5040" w:hanging="420"/>
      </w:pPr>
    </w:lvl>
    <w:lvl w:ilvl="8" w:tplc="0409001B" w:tentative="1">
      <w:start w:val="1"/>
      <w:numFmt w:val="lowerRoman"/>
      <w:lvlText w:val="%9."/>
      <w:lvlJc w:val="right"/>
      <w:pPr>
        <w:ind w:left="5460" w:hanging="420"/>
      </w:pPr>
    </w:lvl>
  </w:abstractNum>
  <w:abstractNum w:abstractNumId="6">
    <w:nsid w:val="2827167A"/>
    <w:multiLevelType w:val="hybridMultilevel"/>
    <w:tmpl w:val="150E09FC"/>
    <w:lvl w:ilvl="0" w:tplc="8FC02B72">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5B35EB5"/>
    <w:multiLevelType w:val="hybridMultilevel"/>
    <w:tmpl w:val="176A7C4C"/>
    <w:lvl w:ilvl="0" w:tplc="B1CA1D3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nsid w:val="396512AB"/>
    <w:multiLevelType w:val="hybridMultilevel"/>
    <w:tmpl w:val="B60A31BC"/>
    <w:lvl w:ilvl="0" w:tplc="770A297A">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3293DD5"/>
    <w:multiLevelType w:val="hybridMultilevel"/>
    <w:tmpl w:val="3364CC92"/>
    <w:lvl w:ilvl="0" w:tplc="FD38DF26">
      <w:start w:val="1"/>
      <w:numFmt w:val="lowerLetter"/>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0">
    <w:nsid w:val="43E61875"/>
    <w:multiLevelType w:val="multilevel"/>
    <w:tmpl w:val="E8F23B2A"/>
    <w:lvl w:ilvl="0">
      <w:start w:val="1"/>
      <w:numFmt w:val="decimal"/>
      <w:lvlText w:val="%1."/>
      <w:lvlJc w:val="left"/>
      <w:pPr>
        <w:ind w:left="360" w:hanging="360"/>
      </w:pPr>
      <w:rPr>
        <w:rFonts w:hint="default"/>
      </w:rPr>
    </w:lvl>
    <w:lvl w:ilvl="1">
      <w:start w:val="1"/>
      <w:numFmt w:val="decimal"/>
      <w:isLgl/>
      <w:lvlText w:val="%1.%2"/>
      <w:lvlJc w:val="left"/>
      <w:pPr>
        <w:ind w:left="420" w:hanging="4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nsid w:val="6B4B5EED"/>
    <w:multiLevelType w:val="multilevel"/>
    <w:tmpl w:val="C5F00EC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7E9A29F8"/>
    <w:multiLevelType w:val="hybridMultilevel"/>
    <w:tmpl w:val="84761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0"/>
  </w:num>
  <w:num w:numId="4">
    <w:abstractNumId w:val="4"/>
  </w:num>
  <w:num w:numId="5">
    <w:abstractNumId w:val="9"/>
  </w:num>
  <w:num w:numId="6">
    <w:abstractNumId w:val="8"/>
  </w:num>
  <w:num w:numId="7">
    <w:abstractNumId w:val="5"/>
  </w:num>
  <w:num w:numId="8">
    <w:abstractNumId w:val="2"/>
  </w:num>
  <w:num w:numId="9">
    <w:abstractNumId w:val="11"/>
  </w:num>
  <w:num w:numId="10">
    <w:abstractNumId w:val="12"/>
  </w:num>
  <w:num w:numId="11">
    <w:abstractNumId w:val="7"/>
  </w:num>
  <w:num w:numId="12">
    <w:abstractNumId w:val="1"/>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revisionView w:markup="0"/>
  <w:trackRevision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5354"/>
    <w:rsid w:val="00002214"/>
    <w:rsid w:val="000100AD"/>
    <w:rsid w:val="000111AB"/>
    <w:rsid w:val="00023C22"/>
    <w:rsid w:val="0002716A"/>
    <w:rsid w:val="000379A6"/>
    <w:rsid w:val="00040830"/>
    <w:rsid w:val="00040CA7"/>
    <w:rsid w:val="000451EA"/>
    <w:rsid w:val="000523CC"/>
    <w:rsid w:val="000524A3"/>
    <w:rsid w:val="000541E2"/>
    <w:rsid w:val="00055F3F"/>
    <w:rsid w:val="000564D0"/>
    <w:rsid w:val="0005754F"/>
    <w:rsid w:val="00062934"/>
    <w:rsid w:val="000633CA"/>
    <w:rsid w:val="00063917"/>
    <w:rsid w:val="00064C92"/>
    <w:rsid w:val="00065745"/>
    <w:rsid w:val="00065B12"/>
    <w:rsid w:val="00073268"/>
    <w:rsid w:val="00075C6C"/>
    <w:rsid w:val="000768E6"/>
    <w:rsid w:val="00081647"/>
    <w:rsid w:val="00082476"/>
    <w:rsid w:val="00083426"/>
    <w:rsid w:val="0008625D"/>
    <w:rsid w:val="000909FD"/>
    <w:rsid w:val="000C346E"/>
    <w:rsid w:val="000C4DD4"/>
    <w:rsid w:val="000C4F5C"/>
    <w:rsid w:val="000D172E"/>
    <w:rsid w:val="000D28C1"/>
    <w:rsid w:val="000F016F"/>
    <w:rsid w:val="00101B54"/>
    <w:rsid w:val="00104995"/>
    <w:rsid w:val="00104E88"/>
    <w:rsid w:val="001051C0"/>
    <w:rsid w:val="00106C1B"/>
    <w:rsid w:val="00107150"/>
    <w:rsid w:val="00110158"/>
    <w:rsid w:val="00115163"/>
    <w:rsid w:val="00122A8E"/>
    <w:rsid w:val="00122F96"/>
    <w:rsid w:val="001359F2"/>
    <w:rsid w:val="00135F5C"/>
    <w:rsid w:val="0013668D"/>
    <w:rsid w:val="00151990"/>
    <w:rsid w:val="001523B5"/>
    <w:rsid w:val="00156F07"/>
    <w:rsid w:val="001621D5"/>
    <w:rsid w:val="00165AA1"/>
    <w:rsid w:val="0017152E"/>
    <w:rsid w:val="001775EC"/>
    <w:rsid w:val="001804F4"/>
    <w:rsid w:val="001811E9"/>
    <w:rsid w:val="00181D52"/>
    <w:rsid w:val="00183813"/>
    <w:rsid w:val="001971C7"/>
    <w:rsid w:val="001A2A07"/>
    <w:rsid w:val="001A4436"/>
    <w:rsid w:val="001A6676"/>
    <w:rsid w:val="001A67BF"/>
    <w:rsid w:val="001A7780"/>
    <w:rsid w:val="001B3340"/>
    <w:rsid w:val="001B3387"/>
    <w:rsid w:val="001B4A82"/>
    <w:rsid w:val="001C1AD0"/>
    <w:rsid w:val="001C4506"/>
    <w:rsid w:val="001C5FA5"/>
    <w:rsid w:val="001C62E7"/>
    <w:rsid w:val="001D451F"/>
    <w:rsid w:val="001D6415"/>
    <w:rsid w:val="001D7FAD"/>
    <w:rsid w:val="001E0283"/>
    <w:rsid w:val="001E040E"/>
    <w:rsid w:val="001E11EF"/>
    <w:rsid w:val="001E301D"/>
    <w:rsid w:val="001E3AAF"/>
    <w:rsid w:val="001E3E9D"/>
    <w:rsid w:val="001E5137"/>
    <w:rsid w:val="001E581A"/>
    <w:rsid w:val="001E742F"/>
    <w:rsid w:val="001F139E"/>
    <w:rsid w:val="001F24E3"/>
    <w:rsid w:val="001F4B0E"/>
    <w:rsid w:val="001F650B"/>
    <w:rsid w:val="00203C2B"/>
    <w:rsid w:val="00204236"/>
    <w:rsid w:val="002215CE"/>
    <w:rsid w:val="00221C72"/>
    <w:rsid w:val="002229AF"/>
    <w:rsid w:val="00224289"/>
    <w:rsid w:val="00225C48"/>
    <w:rsid w:val="00226064"/>
    <w:rsid w:val="002270EE"/>
    <w:rsid w:val="00231C02"/>
    <w:rsid w:val="00232AC1"/>
    <w:rsid w:val="0023454D"/>
    <w:rsid w:val="0023598E"/>
    <w:rsid w:val="00237289"/>
    <w:rsid w:val="002403C3"/>
    <w:rsid w:val="002427D8"/>
    <w:rsid w:val="00243A5E"/>
    <w:rsid w:val="0024488B"/>
    <w:rsid w:val="00244FB5"/>
    <w:rsid w:val="002513C9"/>
    <w:rsid w:val="00252398"/>
    <w:rsid w:val="0025765D"/>
    <w:rsid w:val="00257C83"/>
    <w:rsid w:val="00262D26"/>
    <w:rsid w:val="002762E1"/>
    <w:rsid w:val="00277C88"/>
    <w:rsid w:val="00284C28"/>
    <w:rsid w:val="00287C2A"/>
    <w:rsid w:val="00287EB2"/>
    <w:rsid w:val="00291B87"/>
    <w:rsid w:val="002A1779"/>
    <w:rsid w:val="002A5A30"/>
    <w:rsid w:val="002A5A5E"/>
    <w:rsid w:val="002B04BE"/>
    <w:rsid w:val="002B1D28"/>
    <w:rsid w:val="002B2F6D"/>
    <w:rsid w:val="002B5916"/>
    <w:rsid w:val="002B5E5C"/>
    <w:rsid w:val="002B6255"/>
    <w:rsid w:val="002B6813"/>
    <w:rsid w:val="002B7298"/>
    <w:rsid w:val="002C24C1"/>
    <w:rsid w:val="002C39E2"/>
    <w:rsid w:val="002C6737"/>
    <w:rsid w:val="002D0F3E"/>
    <w:rsid w:val="002D2975"/>
    <w:rsid w:val="002D55DD"/>
    <w:rsid w:val="002E4886"/>
    <w:rsid w:val="002E4F42"/>
    <w:rsid w:val="002F048D"/>
    <w:rsid w:val="002F3A43"/>
    <w:rsid w:val="002F6BCD"/>
    <w:rsid w:val="002F6C00"/>
    <w:rsid w:val="0030279D"/>
    <w:rsid w:val="00305FB3"/>
    <w:rsid w:val="003068A7"/>
    <w:rsid w:val="00311381"/>
    <w:rsid w:val="00313A05"/>
    <w:rsid w:val="00320713"/>
    <w:rsid w:val="00320AEE"/>
    <w:rsid w:val="00320E2E"/>
    <w:rsid w:val="00321482"/>
    <w:rsid w:val="00321B5E"/>
    <w:rsid w:val="0032350D"/>
    <w:rsid w:val="00330228"/>
    <w:rsid w:val="00330C2E"/>
    <w:rsid w:val="00330CCA"/>
    <w:rsid w:val="00336AF1"/>
    <w:rsid w:val="00337ADE"/>
    <w:rsid w:val="003404AC"/>
    <w:rsid w:val="003412D5"/>
    <w:rsid w:val="003437C1"/>
    <w:rsid w:val="00343A43"/>
    <w:rsid w:val="003540A3"/>
    <w:rsid w:val="00355575"/>
    <w:rsid w:val="0035672B"/>
    <w:rsid w:val="00366D70"/>
    <w:rsid w:val="00385B41"/>
    <w:rsid w:val="003921E5"/>
    <w:rsid w:val="003924CB"/>
    <w:rsid w:val="003958EC"/>
    <w:rsid w:val="00395FDF"/>
    <w:rsid w:val="00396432"/>
    <w:rsid w:val="0039694F"/>
    <w:rsid w:val="00396F6B"/>
    <w:rsid w:val="003A2195"/>
    <w:rsid w:val="003A32AA"/>
    <w:rsid w:val="003A6F00"/>
    <w:rsid w:val="003B4D0D"/>
    <w:rsid w:val="003C1FAE"/>
    <w:rsid w:val="003C6D41"/>
    <w:rsid w:val="003D1E69"/>
    <w:rsid w:val="003D71BE"/>
    <w:rsid w:val="003E48D2"/>
    <w:rsid w:val="003F1E3A"/>
    <w:rsid w:val="003F2C76"/>
    <w:rsid w:val="003F589B"/>
    <w:rsid w:val="00403653"/>
    <w:rsid w:val="0040595D"/>
    <w:rsid w:val="00405ADA"/>
    <w:rsid w:val="00406FB6"/>
    <w:rsid w:val="00410636"/>
    <w:rsid w:val="00411812"/>
    <w:rsid w:val="00411B61"/>
    <w:rsid w:val="00415A39"/>
    <w:rsid w:val="00415C32"/>
    <w:rsid w:val="00420609"/>
    <w:rsid w:val="00420F43"/>
    <w:rsid w:val="00423EBB"/>
    <w:rsid w:val="0043157E"/>
    <w:rsid w:val="004344D4"/>
    <w:rsid w:val="00440D8E"/>
    <w:rsid w:val="00440E6A"/>
    <w:rsid w:val="004471DF"/>
    <w:rsid w:val="00450FC9"/>
    <w:rsid w:val="00451927"/>
    <w:rsid w:val="00451A4B"/>
    <w:rsid w:val="004558B8"/>
    <w:rsid w:val="00455A5B"/>
    <w:rsid w:val="00456072"/>
    <w:rsid w:val="004560D4"/>
    <w:rsid w:val="004610EC"/>
    <w:rsid w:val="00473144"/>
    <w:rsid w:val="00474085"/>
    <w:rsid w:val="0047623E"/>
    <w:rsid w:val="00480218"/>
    <w:rsid w:val="004862D0"/>
    <w:rsid w:val="004905DC"/>
    <w:rsid w:val="004932FB"/>
    <w:rsid w:val="00493701"/>
    <w:rsid w:val="00493774"/>
    <w:rsid w:val="0049450D"/>
    <w:rsid w:val="0049508E"/>
    <w:rsid w:val="004962EB"/>
    <w:rsid w:val="004967A3"/>
    <w:rsid w:val="004A3022"/>
    <w:rsid w:val="004A378F"/>
    <w:rsid w:val="004A7201"/>
    <w:rsid w:val="004B39AB"/>
    <w:rsid w:val="004C056C"/>
    <w:rsid w:val="004C06F7"/>
    <w:rsid w:val="004C0B65"/>
    <w:rsid w:val="004C1144"/>
    <w:rsid w:val="004C40E3"/>
    <w:rsid w:val="004C5AC6"/>
    <w:rsid w:val="004C65AC"/>
    <w:rsid w:val="004C6B6E"/>
    <w:rsid w:val="004D5F29"/>
    <w:rsid w:val="004D7B04"/>
    <w:rsid w:val="004E1C17"/>
    <w:rsid w:val="004E2BD9"/>
    <w:rsid w:val="004E44AB"/>
    <w:rsid w:val="004E49B0"/>
    <w:rsid w:val="004E5354"/>
    <w:rsid w:val="00513A36"/>
    <w:rsid w:val="00525F18"/>
    <w:rsid w:val="0053240B"/>
    <w:rsid w:val="0053573E"/>
    <w:rsid w:val="00535B46"/>
    <w:rsid w:val="005362AF"/>
    <w:rsid w:val="00536F20"/>
    <w:rsid w:val="00537EF5"/>
    <w:rsid w:val="00542A20"/>
    <w:rsid w:val="00544302"/>
    <w:rsid w:val="00545E9A"/>
    <w:rsid w:val="00546570"/>
    <w:rsid w:val="0055099D"/>
    <w:rsid w:val="00553229"/>
    <w:rsid w:val="005533B3"/>
    <w:rsid w:val="005541EC"/>
    <w:rsid w:val="005545E6"/>
    <w:rsid w:val="00554F21"/>
    <w:rsid w:val="00560EE7"/>
    <w:rsid w:val="0056117C"/>
    <w:rsid w:val="00561627"/>
    <w:rsid w:val="005731F8"/>
    <w:rsid w:val="00576B36"/>
    <w:rsid w:val="00581960"/>
    <w:rsid w:val="005820D4"/>
    <w:rsid w:val="005842E9"/>
    <w:rsid w:val="00584CCC"/>
    <w:rsid w:val="005937EB"/>
    <w:rsid w:val="00595FE7"/>
    <w:rsid w:val="00597D7F"/>
    <w:rsid w:val="005A27BE"/>
    <w:rsid w:val="005A36AD"/>
    <w:rsid w:val="005B29FC"/>
    <w:rsid w:val="005B735B"/>
    <w:rsid w:val="005C1D9D"/>
    <w:rsid w:val="005C5B33"/>
    <w:rsid w:val="005C70DC"/>
    <w:rsid w:val="005D49E0"/>
    <w:rsid w:val="005D60B1"/>
    <w:rsid w:val="005E0AAB"/>
    <w:rsid w:val="005E105A"/>
    <w:rsid w:val="005E5DAE"/>
    <w:rsid w:val="005E6D1E"/>
    <w:rsid w:val="005E7A24"/>
    <w:rsid w:val="005F0023"/>
    <w:rsid w:val="005F6738"/>
    <w:rsid w:val="005F72B4"/>
    <w:rsid w:val="006006FD"/>
    <w:rsid w:val="00604A39"/>
    <w:rsid w:val="00606BC8"/>
    <w:rsid w:val="00616EFB"/>
    <w:rsid w:val="006226E2"/>
    <w:rsid w:val="00624FAE"/>
    <w:rsid w:val="00625825"/>
    <w:rsid w:val="00630911"/>
    <w:rsid w:val="006320B2"/>
    <w:rsid w:val="00632164"/>
    <w:rsid w:val="00632F06"/>
    <w:rsid w:val="00633B14"/>
    <w:rsid w:val="00642D50"/>
    <w:rsid w:val="0064430D"/>
    <w:rsid w:val="00645F44"/>
    <w:rsid w:val="00645F92"/>
    <w:rsid w:val="00646C86"/>
    <w:rsid w:val="00650246"/>
    <w:rsid w:val="0065242F"/>
    <w:rsid w:val="00653588"/>
    <w:rsid w:val="00654145"/>
    <w:rsid w:val="00654478"/>
    <w:rsid w:val="006565A2"/>
    <w:rsid w:val="00663893"/>
    <w:rsid w:val="00664F50"/>
    <w:rsid w:val="006662A1"/>
    <w:rsid w:val="006671CC"/>
    <w:rsid w:val="00671384"/>
    <w:rsid w:val="00675A32"/>
    <w:rsid w:val="00677682"/>
    <w:rsid w:val="006806B5"/>
    <w:rsid w:val="00681DDB"/>
    <w:rsid w:val="00682002"/>
    <w:rsid w:val="0068337B"/>
    <w:rsid w:val="00683DDD"/>
    <w:rsid w:val="00693789"/>
    <w:rsid w:val="006952F5"/>
    <w:rsid w:val="006961B3"/>
    <w:rsid w:val="00696282"/>
    <w:rsid w:val="00697261"/>
    <w:rsid w:val="006A5F93"/>
    <w:rsid w:val="006B1063"/>
    <w:rsid w:val="006B63BD"/>
    <w:rsid w:val="006D3494"/>
    <w:rsid w:val="006D4674"/>
    <w:rsid w:val="006E0CCC"/>
    <w:rsid w:val="006E6667"/>
    <w:rsid w:val="006F0A70"/>
    <w:rsid w:val="006F0CEA"/>
    <w:rsid w:val="006F1D07"/>
    <w:rsid w:val="006F2814"/>
    <w:rsid w:val="006F40C6"/>
    <w:rsid w:val="006F48BC"/>
    <w:rsid w:val="00700C26"/>
    <w:rsid w:val="00710D91"/>
    <w:rsid w:val="007122BB"/>
    <w:rsid w:val="0071512A"/>
    <w:rsid w:val="007201EF"/>
    <w:rsid w:val="00723268"/>
    <w:rsid w:val="007262A9"/>
    <w:rsid w:val="00726CEE"/>
    <w:rsid w:val="00731BD0"/>
    <w:rsid w:val="007366FB"/>
    <w:rsid w:val="00740572"/>
    <w:rsid w:val="007424CB"/>
    <w:rsid w:val="00744DF5"/>
    <w:rsid w:val="0075116F"/>
    <w:rsid w:val="0075528F"/>
    <w:rsid w:val="00757631"/>
    <w:rsid w:val="00760A6C"/>
    <w:rsid w:val="0076489C"/>
    <w:rsid w:val="00764936"/>
    <w:rsid w:val="007666A3"/>
    <w:rsid w:val="007678EC"/>
    <w:rsid w:val="00771369"/>
    <w:rsid w:val="00773633"/>
    <w:rsid w:val="007808AF"/>
    <w:rsid w:val="00781F62"/>
    <w:rsid w:val="007822BC"/>
    <w:rsid w:val="007823DF"/>
    <w:rsid w:val="00784154"/>
    <w:rsid w:val="00786837"/>
    <w:rsid w:val="0079175D"/>
    <w:rsid w:val="00791E8B"/>
    <w:rsid w:val="00796024"/>
    <w:rsid w:val="007A2D62"/>
    <w:rsid w:val="007A6598"/>
    <w:rsid w:val="007B0C45"/>
    <w:rsid w:val="007B2ECE"/>
    <w:rsid w:val="007B5FDF"/>
    <w:rsid w:val="007B65FB"/>
    <w:rsid w:val="007C0BC0"/>
    <w:rsid w:val="007C1EB2"/>
    <w:rsid w:val="007C3867"/>
    <w:rsid w:val="007C7BD8"/>
    <w:rsid w:val="007D3A23"/>
    <w:rsid w:val="007D5475"/>
    <w:rsid w:val="007D5880"/>
    <w:rsid w:val="007E022D"/>
    <w:rsid w:val="007E4622"/>
    <w:rsid w:val="007E6366"/>
    <w:rsid w:val="007E67C9"/>
    <w:rsid w:val="007E7AE7"/>
    <w:rsid w:val="007E7EA1"/>
    <w:rsid w:val="007F0920"/>
    <w:rsid w:val="007F24FC"/>
    <w:rsid w:val="007F40AC"/>
    <w:rsid w:val="007F621C"/>
    <w:rsid w:val="007F7E00"/>
    <w:rsid w:val="0080234A"/>
    <w:rsid w:val="0080245B"/>
    <w:rsid w:val="00802E24"/>
    <w:rsid w:val="0080421F"/>
    <w:rsid w:val="008071AE"/>
    <w:rsid w:val="0081156A"/>
    <w:rsid w:val="0081269F"/>
    <w:rsid w:val="00824AFB"/>
    <w:rsid w:val="00827322"/>
    <w:rsid w:val="00836246"/>
    <w:rsid w:val="008368E8"/>
    <w:rsid w:val="008429B8"/>
    <w:rsid w:val="00851445"/>
    <w:rsid w:val="0085312E"/>
    <w:rsid w:val="008569C7"/>
    <w:rsid w:val="008601C0"/>
    <w:rsid w:val="00861F73"/>
    <w:rsid w:val="00862740"/>
    <w:rsid w:val="008642C4"/>
    <w:rsid w:val="00871407"/>
    <w:rsid w:val="008723B7"/>
    <w:rsid w:val="008726CD"/>
    <w:rsid w:val="00873685"/>
    <w:rsid w:val="008739DA"/>
    <w:rsid w:val="00874AA5"/>
    <w:rsid w:val="00876165"/>
    <w:rsid w:val="00876C48"/>
    <w:rsid w:val="008770B9"/>
    <w:rsid w:val="00877E64"/>
    <w:rsid w:val="008824D9"/>
    <w:rsid w:val="00884853"/>
    <w:rsid w:val="0088521D"/>
    <w:rsid w:val="00886392"/>
    <w:rsid w:val="008866FF"/>
    <w:rsid w:val="00893749"/>
    <w:rsid w:val="0089502F"/>
    <w:rsid w:val="008A26A8"/>
    <w:rsid w:val="008A5809"/>
    <w:rsid w:val="008A7B97"/>
    <w:rsid w:val="008B36F9"/>
    <w:rsid w:val="008B55A9"/>
    <w:rsid w:val="008B6111"/>
    <w:rsid w:val="008B7BE5"/>
    <w:rsid w:val="008C00A6"/>
    <w:rsid w:val="008C2CE6"/>
    <w:rsid w:val="008C685A"/>
    <w:rsid w:val="008C6970"/>
    <w:rsid w:val="008D074E"/>
    <w:rsid w:val="008D1FCB"/>
    <w:rsid w:val="008D2585"/>
    <w:rsid w:val="008E3B66"/>
    <w:rsid w:val="008F2E4B"/>
    <w:rsid w:val="00916821"/>
    <w:rsid w:val="00916C7B"/>
    <w:rsid w:val="0092239A"/>
    <w:rsid w:val="00922BF8"/>
    <w:rsid w:val="00924864"/>
    <w:rsid w:val="00925256"/>
    <w:rsid w:val="00927DE2"/>
    <w:rsid w:val="00932827"/>
    <w:rsid w:val="009444E3"/>
    <w:rsid w:val="00945288"/>
    <w:rsid w:val="00947279"/>
    <w:rsid w:val="00953295"/>
    <w:rsid w:val="0095395A"/>
    <w:rsid w:val="00954418"/>
    <w:rsid w:val="0095490D"/>
    <w:rsid w:val="009566D7"/>
    <w:rsid w:val="00956F33"/>
    <w:rsid w:val="00956F43"/>
    <w:rsid w:val="00960B5E"/>
    <w:rsid w:val="009657A9"/>
    <w:rsid w:val="0096598D"/>
    <w:rsid w:val="009666E7"/>
    <w:rsid w:val="00971733"/>
    <w:rsid w:val="0097302A"/>
    <w:rsid w:val="00974001"/>
    <w:rsid w:val="00975249"/>
    <w:rsid w:val="009761E1"/>
    <w:rsid w:val="00986AD8"/>
    <w:rsid w:val="009871A4"/>
    <w:rsid w:val="009872C0"/>
    <w:rsid w:val="0099140E"/>
    <w:rsid w:val="009969A3"/>
    <w:rsid w:val="009A4525"/>
    <w:rsid w:val="009A5965"/>
    <w:rsid w:val="009B0555"/>
    <w:rsid w:val="009B3334"/>
    <w:rsid w:val="009B459A"/>
    <w:rsid w:val="009B64C1"/>
    <w:rsid w:val="009C19F4"/>
    <w:rsid w:val="009C1C91"/>
    <w:rsid w:val="009C2EFB"/>
    <w:rsid w:val="009D0203"/>
    <w:rsid w:val="009D19D7"/>
    <w:rsid w:val="009D1A80"/>
    <w:rsid w:val="009D4E43"/>
    <w:rsid w:val="009D6116"/>
    <w:rsid w:val="009D7F36"/>
    <w:rsid w:val="009E4E13"/>
    <w:rsid w:val="009F1C14"/>
    <w:rsid w:val="009F3A3D"/>
    <w:rsid w:val="009F5DE4"/>
    <w:rsid w:val="009F7653"/>
    <w:rsid w:val="00A007BF"/>
    <w:rsid w:val="00A01A28"/>
    <w:rsid w:val="00A02453"/>
    <w:rsid w:val="00A034C2"/>
    <w:rsid w:val="00A05663"/>
    <w:rsid w:val="00A059ED"/>
    <w:rsid w:val="00A07465"/>
    <w:rsid w:val="00A10120"/>
    <w:rsid w:val="00A1012E"/>
    <w:rsid w:val="00A11017"/>
    <w:rsid w:val="00A11BC8"/>
    <w:rsid w:val="00A1452C"/>
    <w:rsid w:val="00A16EFF"/>
    <w:rsid w:val="00A25502"/>
    <w:rsid w:val="00A30D04"/>
    <w:rsid w:val="00A3161E"/>
    <w:rsid w:val="00A319FA"/>
    <w:rsid w:val="00A35E9D"/>
    <w:rsid w:val="00A41E88"/>
    <w:rsid w:val="00A44ECE"/>
    <w:rsid w:val="00A462C5"/>
    <w:rsid w:val="00A4650E"/>
    <w:rsid w:val="00A47895"/>
    <w:rsid w:val="00A51645"/>
    <w:rsid w:val="00A522AA"/>
    <w:rsid w:val="00A53BF9"/>
    <w:rsid w:val="00A646DF"/>
    <w:rsid w:val="00A64F00"/>
    <w:rsid w:val="00A6554A"/>
    <w:rsid w:val="00A761F6"/>
    <w:rsid w:val="00A76709"/>
    <w:rsid w:val="00A82003"/>
    <w:rsid w:val="00A822B7"/>
    <w:rsid w:val="00A866DF"/>
    <w:rsid w:val="00A9033B"/>
    <w:rsid w:val="00A91003"/>
    <w:rsid w:val="00A92418"/>
    <w:rsid w:val="00A94FB7"/>
    <w:rsid w:val="00A95A55"/>
    <w:rsid w:val="00AA26AE"/>
    <w:rsid w:val="00AA35CA"/>
    <w:rsid w:val="00AA42D3"/>
    <w:rsid w:val="00AA5DF5"/>
    <w:rsid w:val="00AA60E6"/>
    <w:rsid w:val="00AB09C9"/>
    <w:rsid w:val="00AB0B36"/>
    <w:rsid w:val="00AB2C00"/>
    <w:rsid w:val="00AB2C8D"/>
    <w:rsid w:val="00AB5BBF"/>
    <w:rsid w:val="00AC4B37"/>
    <w:rsid w:val="00AC4DF2"/>
    <w:rsid w:val="00AC4DF8"/>
    <w:rsid w:val="00AC7CF9"/>
    <w:rsid w:val="00AD2AD1"/>
    <w:rsid w:val="00AE1402"/>
    <w:rsid w:val="00AE1500"/>
    <w:rsid w:val="00AE52BB"/>
    <w:rsid w:val="00AF6927"/>
    <w:rsid w:val="00AF7D81"/>
    <w:rsid w:val="00B020A1"/>
    <w:rsid w:val="00B0287A"/>
    <w:rsid w:val="00B0353B"/>
    <w:rsid w:val="00B0353F"/>
    <w:rsid w:val="00B04C2C"/>
    <w:rsid w:val="00B05010"/>
    <w:rsid w:val="00B0535A"/>
    <w:rsid w:val="00B0630F"/>
    <w:rsid w:val="00B0655A"/>
    <w:rsid w:val="00B068E0"/>
    <w:rsid w:val="00B071CF"/>
    <w:rsid w:val="00B07997"/>
    <w:rsid w:val="00B122B4"/>
    <w:rsid w:val="00B16BF5"/>
    <w:rsid w:val="00B1755B"/>
    <w:rsid w:val="00B21B47"/>
    <w:rsid w:val="00B310CF"/>
    <w:rsid w:val="00B405D2"/>
    <w:rsid w:val="00B40732"/>
    <w:rsid w:val="00B4350D"/>
    <w:rsid w:val="00B47125"/>
    <w:rsid w:val="00B47AB5"/>
    <w:rsid w:val="00B47E7E"/>
    <w:rsid w:val="00B50335"/>
    <w:rsid w:val="00B51216"/>
    <w:rsid w:val="00B5332C"/>
    <w:rsid w:val="00B541E1"/>
    <w:rsid w:val="00B5513F"/>
    <w:rsid w:val="00B5583B"/>
    <w:rsid w:val="00B55D94"/>
    <w:rsid w:val="00B56F9B"/>
    <w:rsid w:val="00B571D5"/>
    <w:rsid w:val="00B63D3A"/>
    <w:rsid w:val="00B65944"/>
    <w:rsid w:val="00B66D9F"/>
    <w:rsid w:val="00B773C7"/>
    <w:rsid w:val="00B82FA3"/>
    <w:rsid w:val="00B835F9"/>
    <w:rsid w:val="00B83701"/>
    <w:rsid w:val="00B84738"/>
    <w:rsid w:val="00B865A4"/>
    <w:rsid w:val="00B86B25"/>
    <w:rsid w:val="00B86DCA"/>
    <w:rsid w:val="00B943BD"/>
    <w:rsid w:val="00B95B1C"/>
    <w:rsid w:val="00B97A7F"/>
    <w:rsid w:val="00BA1BF2"/>
    <w:rsid w:val="00BA76D8"/>
    <w:rsid w:val="00BB0A53"/>
    <w:rsid w:val="00BB179A"/>
    <w:rsid w:val="00BB611D"/>
    <w:rsid w:val="00BB67AA"/>
    <w:rsid w:val="00BC03D7"/>
    <w:rsid w:val="00BC12F7"/>
    <w:rsid w:val="00BC3889"/>
    <w:rsid w:val="00BC4EB0"/>
    <w:rsid w:val="00BC57FE"/>
    <w:rsid w:val="00BD0AD6"/>
    <w:rsid w:val="00BD1942"/>
    <w:rsid w:val="00BE2A1A"/>
    <w:rsid w:val="00BE5AC1"/>
    <w:rsid w:val="00BE6090"/>
    <w:rsid w:val="00BE7CEE"/>
    <w:rsid w:val="00BF1BE2"/>
    <w:rsid w:val="00BF228D"/>
    <w:rsid w:val="00BF2B3B"/>
    <w:rsid w:val="00BF3B6B"/>
    <w:rsid w:val="00C0049F"/>
    <w:rsid w:val="00C05985"/>
    <w:rsid w:val="00C072ED"/>
    <w:rsid w:val="00C11627"/>
    <w:rsid w:val="00C13FFA"/>
    <w:rsid w:val="00C15151"/>
    <w:rsid w:val="00C217BC"/>
    <w:rsid w:val="00C241E7"/>
    <w:rsid w:val="00C30E19"/>
    <w:rsid w:val="00C323B9"/>
    <w:rsid w:val="00C33717"/>
    <w:rsid w:val="00C33BEA"/>
    <w:rsid w:val="00C33ECF"/>
    <w:rsid w:val="00C36E2D"/>
    <w:rsid w:val="00C417EA"/>
    <w:rsid w:val="00C42A80"/>
    <w:rsid w:val="00C51C8D"/>
    <w:rsid w:val="00C550A5"/>
    <w:rsid w:val="00C56E45"/>
    <w:rsid w:val="00C67BC9"/>
    <w:rsid w:val="00C738CD"/>
    <w:rsid w:val="00C75190"/>
    <w:rsid w:val="00C771DD"/>
    <w:rsid w:val="00C8016B"/>
    <w:rsid w:val="00C85F0F"/>
    <w:rsid w:val="00C92557"/>
    <w:rsid w:val="00C95174"/>
    <w:rsid w:val="00C970C7"/>
    <w:rsid w:val="00C97AF6"/>
    <w:rsid w:val="00CA030E"/>
    <w:rsid w:val="00CA138E"/>
    <w:rsid w:val="00CA4533"/>
    <w:rsid w:val="00CB1BBB"/>
    <w:rsid w:val="00CB1BF4"/>
    <w:rsid w:val="00CB3050"/>
    <w:rsid w:val="00CB65DF"/>
    <w:rsid w:val="00CB6890"/>
    <w:rsid w:val="00CB7D49"/>
    <w:rsid w:val="00CC0664"/>
    <w:rsid w:val="00CC25B1"/>
    <w:rsid w:val="00CC5F3D"/>
    <w:rsid w:val="00CC732D"/>
    <w:rsid w:val="00CC76DD"/>
    <w:rsid w:val="00CC7760"/>
    <w:rsid w:val="00CD243E"/>
    <w:rsid w:val="00CD6537"/>
    <w:rsid w:val="00CE020F"/>
    <w:rsid w:val="00CE1AB2"/>
    <w:rsid w:val="00CE6EB0"/>
    <w:rsid w:val="00CF3DF7"/>
    <w:rsid w:val="00D00156"/>
    <w:rsid w:val="00D0061D"/>
    <w:rsid w:val="00D02D42"/>
    <w:rsid w:val="00D04A51"/>
    <w:rsid w:val="00D062A0"/>
    <w:rsid w:val="00D102DB"/>
    <w:rsid w:val="00D167F6"/>
    <w:rsid w:val="00D174FA"/>
    <w:rsid w:val="00D20A05"/>
    <w:rsid w:val="00D219DA"/>
    <w:rsid w:val="00D22BA5"/>
    <w:rsid w:val="00D22F91"/>
    <w:rsid w:val="00D234A0"/>
    <w:rsid w:val="00D24A6E"/>
    <w:rsid w:val="00D30C00"/>
    <w:rsid w:val="00D3273E"/>
    <w:rsid w:val="00D342F0"/>
    <w:rsid w:val="00D3470A"/>
    <w:rsid w:val="00D34AC3"/>
    <w:rsid w:val="00D37DB9"/>
    <w:rsid w:val="00D42081"/>
    <w:rsid w:val="00D51A39"/>
    <w:rsid w:val="00D53931"/>
    <w:rsid w:val="00D61F63"/>
    <w:rsid w:val="00D66826"/>
    <w:rsid w:val="00D66C1C"/>
    <w:rsid w:val="00D70A52"/>
    <w:rsid w:val="00D71AAB"/>
    <w:rsid w:val="00D73DAA"/>
    <w:rsid w:val="00D779A2"/>
    <w:rsid w:val="00D812E8"/>
    <w:rsid w:val="00D85136"/>
    <w:rsid w:val="00D852E2"/>
    <w:rsid w:val="00D861E3"/>
    <w:rsid w:val="00D97F36"/>
    <w:rsid w:val="00DA5654"/>
    <w:rsid w:val="00DA72CC"/>
    <w:rsid w:val="00DB2C58"/>
    <w:rsid w:val="00DC11AA"/>
    <w:rsid w:val="00DC3716"/>
    <w:rsid w:val="00DC44E1"/>
    <w:rsid w:val="00DD0199"/>
    <w:rsid w:val="00DD16DD"/>
    <w:rsid w:val="00DD2E6B"/>
    <w:rsid w:val="00DD37DB"/>
    <w:rsid w:val="00DE0295"/>
    <w:rsid w:val="00DE04C8"/>
    <w:rsid w:val="00DF0293"/>
    <w:rsid w:val="00DF0DD2"/>
    <w:rsid w:val="00DF0E90"/>
    <w:rsid w:val="00DF224C"/>
    <w:rsid w:val="00DF69E4"/>
    <w:rsid w:val="00E012B6"/>
    <w:rsid w:val="00E02681"/>
    <w:rsid w:val="00E026E6"/>
    <w:rsid w:val="00E049F6"/>
    <w:rsid w:val="00E073D7"/>
    <w:rsid w:val="00E118C1"/>
    <w:rsid w:val="00E15BF9"/>
    <w:rsid w:val="00E16FC2"/>
    <w:rsid w:val="00E241F0"/>
    <w:rsid w:val="00E355CD"/>
    <w:rsid w:val="00E368F3"/>
    <w:rsid w:val="00E4310A"/>
    <w:rsid w:val="00E52DFA"/>
    <w:rsid w:val="00E52EA1"/>
    <w:rsid w:val="00E55070"/>
    <w:rsid w:val="00E55B93"/>
    <w:rsid w:val="00E57EDD"/>
    <w:rsid w:val="00E65AD3"/>
    <w:rsid w:val="00E729C6"/>
    <w:rsid w:val="00E736DF"/>
    <w:rsid w:val="00E740B0"/>
    <w:rsid w:val="00E7423A"/>
    <w:rsid w:val="00E75CAC"/>
    <w:rsid w:val="00E763CA"/>
    <w:rsid w:val="00E7786C"/>
    <w:rsid w:val="00E858BC"/>
    <w:rsid w:val="00E96291"/>
    <w:rsid w:val="00EA7760"/>
    <w:rsid w:val="00EB1231"/>
    <w:rsid w:val="00EB1FC8"/>
    <w:rsid w:val="00EB6D0C"/>
    <w:rsid w:val="00EC2C47"/>
    <w:rsid w:val="00EC380B"/>
    <w:rsid w:val="00EC58C8"/>
    <w:rsid w:val="00EC63E0"/>
    <w:rsid w:val="00ED5DA3"/>
    <w:rsid w:val="00EE2A1B"/>
    <w:rsid w:val="00EE30D5"/>
    <w:rsid w:val="00EE36CE"/>
    <w:rsid w:val="00EE5F5C"/>
    <w:rsid w:val="00EE6D7A"/>
    <w:rsid w:val="00EF27AB"/>
    <w:rsid w:val="00EF3024"/>
    <w:rsid w:val="00EF5699"/>
    <w:rsid w:val="00F016FD"/>
    <w:rsid w:val="00F04B05"/>
    <w:rsid w:val="00F05030"/>
    <w:rsid w:val="00F251D0"/>
    <w:rsid w:val="00F309E6"/>
    <w:rsid w:val="00F331BD"/>
    <w:rsid w:val="00F368BD"/>
    <w:rsid w:val="00F42C01"/>
    <w:rsid w:val="00F44FE3"/>
    <w:rsid w:val="00F51105"/>
    <w:rsid w:val="00F5314D"/>
    <w:rsid w:val="00F563B2"/>
    <w:rsid w:val="00F570BF"/>
    <w:rsid w:val="00F62691"/>
    <w:rsid w:val="00F7138D"/>
    <w:rsid w:val="00F71F8E"/>
    <w:rsid w:val="00F76E23"/>
    <w:rsid w:val="00F7774C"/>
    <w:rsid w:val="00F77CE4"/>
    <w:rsid w:val="00F80408"/>
    <w:rsid w:val="00F90708"/>
    <w:rsid w:val="00F915A2"/>
    <w:rsid w:val="00F92A31"/>
    <w:rsid w:val="00F92E61"/>
    <w:rsid w:val="00F93205"/>
    <w:rsid w:val="00F93BAF"/>
    <w:rsid w:val="00F94067"/>
    <w:rsid w:val="00F95C51"/>
    <w:rsid w:val="00F96A03"/>
    <w:rsid w:val="00FA137D"/>
    <w:rsid w:val="00FA3D87"/>
    <w:rsid w:val="00FA68B0"/>
    <w:rsid w:val="00FB079C"/>
    <w:rsid w:val="00FB24F1"/>
    <w:rsid w:val="00FB66C2"/>
    <w:rsid w:val="00FB6882"/>
    <w:rsid w:val="00FC09C6"/>
    <w:rsid w:val="00FC108F"/>
    <w:rsid w:val="00FC28E2"/>
    <w:rsid w:val="00FC573A"/>
    <w:rsid w:val="00FC5913"/>
    <w:rsid w:val="00FC691B"/>
    <w:rsid w:val="00FD6EE4"/>
    <w:rsid w:val="00FE211D"/>
    <w:rsid w:val="00FE3B0C"/>
    <w:rsid w:val="00FF00C9"/>
    <w:rsid w:val="00FF27E5"/>
    <w:rsid w:val="00FF54F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0DC"/>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9B0"/>
    <w:pPr>
      <w:ind w:firstLineChars="200" w:firstLine="420"/>
    </w:pPr>
  </w:style>
  <w:style w:type="paragraph" w:styleId="BalloonText">
    <w:name w:val="Balloon Text"/>
    <w:basedOn w:val="Normal"/>
    <w:link w:val="BalloonTextChar"/>
    <w:uiPriority w:val="99"/>
    <w:semiHidden/>
    <w:unhideWhenUsed/>
    <w:rsid w:val="00554F21"/>
    <w:rPr>
      <w:sz w:val="16"/>
      <w:szCs w:val="16"/>
    </w:rPr>
  </w:style>
  <w:style w:type="character" w:customStyle="1" w:styleId="BalloonTextChar">
    <w:name w:val="Balloon Text Char"/>
    <w:basedOn w:val="DefaultParagraphFont"/>
    <w:link w:val="BalloonText"/>
    <w:uiPriority w:val="99"/>
    <w:semiHidden/>
    <w:rsid w:val="00554F21"/>
    <w:rPr>
      <w:sz w:val="16"/>
      <w:szCs w:val="16"/>
    </w:rPr>
  </w:style>
  <w:style w:type="character" w:styleId="PlaceholderText">
    <w:name w:val="Placeholder Text"/>
    <w:basedOn w:val="DefaultParagraphFont"/>
    <w:uiPriority w:val="99"/>
    <w:semiHidden/>
    <w:rsid w:val="00EF3024"/>
    <w:rPr>
      <w:color w:val="808080"/>
    </w:rPr>
  </w:style>
  <w:style w:type="paragraph" w:styleId="Header">
    <w:name w:val="header"/>
    <w:basedOn w:val="Normal"/>
    <w:link w:val="HeaderChar"/>
    <w:uiPriority w:val="99"/>
    <w:semiHidden/>
    <w:unhideWhenUsed/>
    <w:rsid w:val="00675A3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675A32"/>
    <w:rPr>
      <w:sz w:val="18"/>
      <w:szCs w:val="18"/>
    </w:rPr>
  </w:style>
  <w:style w:type="paragraph" w:styleId="Footer">
    <w:name w:val="footer"/>
    <w:basedOn w:val="Normal"/>
    <w:link w:val="FooterChar"/>
    <w:uiPriority w:val="99"/>
    <w:unhideWhenUsed/>
    <w:rsid w:val="00675A3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75A32"/>
    <w:rPr>
      <w:sz w:val="18"/>
      <w:szCs w:val="18"/>
    </w:rPr>
  </w:style>
  <w:style w:type="table" w:styleId="TableGrid">
    <w:name w:val="Table Grid"/>
    <w:basedOn w:val="TableNormal"/>
    <w:uiPriority w:val="59"/>
    <w:rsid w:val="008A26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F4B0E"/>
    <w:pPr>
      <w:widowControl/>
      <w:spacing w:before="100" w:beforeAutospacing="1" w:after="100" w:afterAutospacing="1"/>
      <w:jc w:val="left"/>
    </w:pPr>
    <w:rPr>
      <w:rFonts w:ascii="Times New Roman" w:hAnsi="Times New Roman" w:cs="Times New Roman"/>
      <w:kern w:val="0"/>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70DC"/>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E49B0"/>
    <w:pPr>
      <w:ind w:firstLineChars="200" w:firstLine="420"/>
    </w:pPr>
  </w:style>
  <w:style w:type="paragraph" w:styleId="BalloonText">
    <w:name w:val="Balloon Text"/>
    <w:basedOn w:val="Normal"/>
    <w:link w:val="BalloonTextChar"/>
    <w:uiPriority w:val="99"/>
    <w:semiHidden/>
    <w:unhideWhenUsed/>
    <w:rsid w:val="00554F21"/>
    <w:rPr>
      <w:sz w:val="16"/>
      <w:szCs w:val="16"/>
    </w:rPr>
  </w:style>
  <w:style w:type="character" w:customStyle="1" w:styleId="BalloonTextChar">
    <w:name w:val="Balloon Text Char"/>
    <w:basedOn w:val="DefaultParagraphFont"/>
    <w:link w:val="BalloonText"/>
    <w:uiPriority w:val="99"/>
    <w:semiHidden/>
    <w:rsid w:val="00554F21"/>
    <w:rPr>
      <w:sz w:val="16"/>
      <w:szCs w:val="16"/>
    </w:rPr>
  </w:style>
  <w:style w:type="character" w:styleId="PlaceholderText">
    <w:name w:val="Placeholder Text"/>
    <w:basedOn w:val="DefaultParagraphFont"/>
    <w:uiPriority w:val="99"/>
    <w:semiHidden/>
    <w:rsid w:val="00EF3024"/>
    <w:rPr>
      <w:color w:val="808080"/>
    </w:rPr>
  </w:style>
  <w:style w:type="paragraph" w:styleId="Header">
    <w:name w:val="header"/>
    <w:basedOn w:val="Normal"/>
    <w:link w:val="HeaderChar"/>
    <w:uiPriority w:val="99"/>
    <w:semiHidden/>
    <w:unhideWhenUsed/>
    <w:rsid w:val="00675A32"/>
    <w:pPr>
      <w:pBdr>
        <w:bottom w:val="single" w:sz="6" w:space="1" w:color="auto"/>
      </w:pBdr>
      <w:tabs>
        <w:tab w:val="center" w:pos="4153"/>
        <w:tab w:val="right" w:pos="8306"/>
      </w:tabs>
      <w:snapToGrid w:val="0"/>
      <w:jc w:val="center"/>
    </w:pPr>
    <w:rPr>
      <w:sz w:val="18"/>
      <w:szCs w:val="18"/>
    </w:rPr>
  </w:style>
  <w:style w:type="character" w:customStyle="1" w:styleId="HeaderChar">
    <w:name w:val="Header Char"/>
    <w:basedOn w:val="DefaultParagraphFont"/>
    <w:link w:val="Header"/>
    <w:uiPriority w:val="99"/>
    <w:semiHidden/>
    <w:rsid w:val="00675A32"/>
    <w:rPr>
      <w:sz w:val="18"/>
      <w:szCs w:val="18"/>
    </w:rPr>
  </w:style>
  <w:style w:type="paragraph" w:styleId="Footer">
    <w:name w:val="footer"/>
    <w:basedOn w:val="Normal"/>
    <w:link w:val="FooterChar"/>
    <w:uiPriority w:val="99"/>
    <w:unhideWhenUsed/>
    <w:rsid w:val="00675A32"/>
    <w:pPr>
      <w:tabs>
        <w:tab w:val="center" w:pos="4153"/>
        <w:tab w:val="right" w:pos="8306"/>
      </w:tabs>
      <w:snapToGrid w:val="0"/>
      <w:jc w:val="left"/>
    </w:pPr>
    <w:rPr>
      <w:sz w:val="18"/>
      <w:szCs w:val="18"/>
    </w:rPr>
  </w:style>
  <w:style w:type="character" w:customStyle="1" w:styleId="FooterChar">
    <w:name w:val="Footer Char"/>
    <w:basedOn w:val="DefaultParagraphFont"/>
    <w:link w:val="Footer"/>
    <w:uiPriority w:val="99"/>
    <w:rsid w:val="00675A32"/>
    <w:rPr>
      <w:sz w:val="18"/>
      <w:szCs w:val="18"/>
    </w:rPr>
  </w:style>
  <w:style w:type="table" w:styleId="TableGrid">
    <w:name w:val="Table Grid"/>
    <w:basedOn w:val="TableNormal"/>
    <w:uiPriority w:val="59"/>
    <w:rsid w:val="008A26A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F4B0E"/>
    <w:pPr>
      <w:widowControl/>
      <w:spacing w:before="100" w:beforeAutospacing="1" w:after="100" w:afterAutospacing="1"/>
      <w:jc w:val="left"/>
    </w:pPr>
    <w:rPr>
      <w:rFonts w:ascii="Times New Roman" w:hAnsi="Times New Roman" w:cs="Times New Roman"/>
      <w:kern w:val="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114347">
      <w:bodyDiv w:val="1"/>
      <w:marLeft w:val="0"/>
      <w:marRight w:val="0"/>
      <w:marTop w:val="0"/>
      <w:marBottom w:val="0"/>
      <w:divBdr>
        <w:top w:val="none" w:sz="0" w:space="0" w:color="auto"/>
        <w:left w:val="none" w:sz="0" w:space="0" w:color="auto"/>
        <w:bottom w:val="none" w:sz="0" w:space="0" w:color="auto"/>
        <w:right w:val="none" w:sz="0" w:space="0" w:color="auto"/>
      </w:divBdr>
    </w:div>
    <w:div w:id="11735117">
      <w:bodyDiv w:val="1"/>
      <w:marLeft w:val="0"/>
      <w:marRight w:val="0"/>
      <w:marTop w:val="0"/>
      <w:marBottom w:val="0"/>
      <w:divBdr>
        <w:top w:val="none" w:sz="0" w:space="0" w:color="auto"/>
        <w:left w:val="none" w:sz="0" w:space="0" w:color="auto"/>
        <w:bottom w:val="none" w:sz="0" w:space="0" w:color="auto"/>
        <w:right w:val="none" w:sz="0" w:space="0" w:color="auto"/>
      </w:divBdr>
    </w:div>
    <w:div w:id="2013872945">
      <w:bodyDiv w:val="1"/>
      <w:marLeft w:val="0"/>
      <w:marRight w:val="0"/>
      <w:marTop w:val="0"/>
      <w:marBottom w:val="0"/>
      <w:divBdr>
        <w:top w:val="none" w:sz="0" w:space="0" w:color="auto"/>
        <w:left w:val="none" w:sz="0" w:space="0" w:color="auto"/>
        <w:bottom w:val="none" w:sz="0" w:space="0" w:color="auto"/>
        <w:right w:val="none" w:sz="0" w:space="0" w:color="auto"/>
      </w:divBdr>
      <w:divsChild>
        <w:div w:id="399980147">
          <w:marLeft w:val="0"/>
          <w:marRight w:val="0"/>
          <w:marTop w:val="0"/>
          <w:marBottom w:val="0"/>
          <w:divBdr>
            <w:top w:val="none" w:sz="0" w:space="0" w:color="auto"/>
            <w:left w:val="none" w:sz="0" w:space="0" w:color="auto"/>
            <w:bottom w:val="none" w:sz="0" w:space="0" w:color="auto"/>
            <w:right w:val="none" w:sz="0" w:space="0" w:color="auto"/>
          </w:divBdr>
          <w:divsChild>
            <w:div w:id="315651541">
              <w:marLeft w:val="0"/>
              <w:marRight w:val="0"/>
              <w:marTop w:val="0"/>
              <w:marBottom w:val="0"/>
              <w:divBdr>
                <w:top w:val="none" w:sz="0" w:space="0" w:color="auto"/>
                <w:left w:val="none" w:sz="0" w:space="0" w:color="auto"/>
                <w:bottom w:val="none" w:sz="0" w:space="0" w:color="auto"/>
                <w:right w:val="none" w:sz="0" w:space="0" w:color="auto"/>
              </w:divBdr>
              <w:divsChild>
                <w:div w:id="2014453389">
                  <w:marLeft w:val="0"/>
                  <w:marRight w:val="0"/>
                  <w:marTop w:val="0"/>
                  <w:marBottom w:val="0"/>
                  <w:divBdr>
                    <w:top w:val="none" w:sz="0" w:space="0" w:color="auto"/>
                    <w:left w:val="none" w:sz="0" w:space="0" w:color="auto"/>
                    <w:bottom w:val="none" w:sz="0" w:space="0" w:color="auto"/>
                    <w:right w:val="none" w:sz="0" w:space="0" w:color="auto"/>
                  </w:divBdr>
                  <w:divsChild>
                    <w:div w:id="1986469610">
                      <w:marLeft w:val="0"/>
                      <w:marRight w:val="0"/>
                      <w:marTop w:val="0"/>
                      <w:marBottom w:val="0"/>
                      <w:divBdr>
                        <w:top w:val="none" w:sz="0" w:space="0" w:color="auto"/>
                        <w:left w:val="none" w:sz="0" w:space="0" w:color="auto"/>
                        <w:bottom w:val="none" w:sz="0" w:space="0" w:color="auto"/>
                        <w:right w:val="none" w:sz="0" w:space="0" w:color="auto"/>
                      </w:divBdr>
                      <w:divsChild>
                        <w:div w:id="1733691993">
                          <w:marLeft w:val="0"/>
                          <w:marRight w:val="0"/>
                          <w:marTop w:val="0"/>
                          <w:marBottom w:val="0"/>
                          <w:divBdr>
                            <w:top w:val="none" w:sz="0" w:space="0" w:color="auto"/>
                            <w:left w:val="none" w:sz="0" w:space="0" w:color="auto"/>
                            <w:bottom w:val="none" w:sz="0" w:space="0" w:color="auto"/>
                            <w:right w:val="none" w:sz="0" w:space="0" w:color="auto"/>
                          </w:divBdr>
                          <w:divsChild>
                            <w:div w:id="494687874">
                              <w:marLeft w:val="0"/>
                              <w:marRight w:val="0"/>
                              <w:marTop w:val="0"/>
                              <w:marBottom w:val="0"/>
                              <w:divBdr>
                                <w:top w:val="none" w:sz="0" w:space="0" w:color="auto"/>
                                <w:left w:val="none" w:sz="0" w:space="0" w:color="auto"/>
                                <w:bottom w:val="none" w:sz="0" w:space="0" w:color="auto"/>
                                <w:right w:val="none" w:sz="0" w:space="0" w:color="auto"/>
                              </w:divBdr>
                              <w:divsChild>
                                <w:div w:id="1234851463">
                                  <w:marLeft w:val="0"/>
                                  <w:marRight w:val="0"/>
                                  <w:marTop w:val="0"/>
                                  <w:marBottom w:val="0"/>
                                  <w:divBdr>
                                    <w:top w:val="none" w:sz="0" w:space="0" w:color="auto"/>
                                    <w:left w:val="none" w:sz="0" w:space="0" w:color="auto"/>
                                    <w:bottom w:val="none" w:sz="0" w:space="0" w:color="auto"/>
                                    <w:right w:val="none" w:sz="0" w:space="0" w:color="auto"/>
                                  </w:divBdr>
                                  <w:divsChild>
                                    <w:div w:id="2048139682">
                                      <w:marLeft w:val="0"/>
                                      <w:marRight w:val="0"/>
                                      <w:marTop w:val="0"/>
                                      <w:marBottom w:val="0"/>
                                      <w:divBdr>
                                        <w:top w:val="none" w:sz="0" w:space="0" w:color="auto"/>
                                        <w:left w:val="none" w:sz="0" w:space="0" w:color="auto"/>
                                        <w:bottom w:val="none" w:sz="0" w:space="0" w:color="auto"/>
                                        <w:right w:val="none" w:sz="0" w:space="0" w:color="auto"/>
                                      </w:divBdr>
                                    </w:div>
                                    <w:div w:id="1639336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emf"/><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chart" Target="charts/chart1.xml"/><Relationship Id="rId41" Type="http://schemas.openxmlformats.org/officeDocument/2006/relationships/image" Target="media/image31.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emf"/><Relationship Id="rId40" Type="http://schemas.openxmlformats.org/officeDocument/2006/relationships/image" Target="media/image30.emf"/><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emf"/></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oleObject" Target="file:///C:\Samsung\ResearchJournals\2012Coexpression\NPM1%20related%20genes%20analysis_20130725.xls"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HK"/>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400" b="1" i="0" u="none" strike="noStrike" baseline="0">
                <a:solidFill>
                  <a:srgbClr val="000000"/>
                </a:solidFill>
                <a:latin typeface="Calibri"/>
                <a:ea typeface="Calibri"/>
                <a:cs typeface="Calibri"/>
              </a:defRPr>
            </a:pPr>
            <a:r>
              <a:rPr lang="en-US"/>
              <a:t>Null distribution of log(OR)</a:t>
            </a:r>
          </a:p>
        </c:rich>
      </c:tx>
      <c:layout>
        <c:manualLayout>
          <c:xMode val="edge"/>
          <c:yMode val="edge"/>
          <c:x val="0.33833236032145669"/>
          <c:y val="2.6016260162601626E-2"/>
        </c:manualLayout>
      </c:layout>
      <c:overlay val="0"/>
      <c:spPr>
        <a:noFill/>
        <a:ln w="25400">
          <a:noFill/>
        </a:ln>
      </c:spPr>
    </c:title>
    <c:autoTitleDeleted val="0"/>
    <c:plotArea>
      <c:layout>
        <c:manualLayout>
          <c:layoutTarget val="inner"/>
          <c:xMode val="edge"/>
          <c:yMode val="edge"/>
          <c:x val="0.13930008748906386"/>
          <c:y val="0.11226927715116691"/>
          <c:w val="0.82774095946340043"/>
          <c:h val="0.73009094133503583"/>
        </c:manualLayout>
      </c:layout>
      <c:scatterChart>
        <c:scatterStyle val="smoothMarker"/>
        <c:varyColors val="0"/>
        <c:ser>
          <c:idx val="0"/>
          <c:order val="0"/>
          <c:tx>
            <c:strRef>
              <c:f>'Log OR; C-N'!$D$1</c:f>
              <c:strCache>
                <c:ptCount val="1"/>
                <c:pt idx="0">
                  <c:v>Frequency</c:v>
                </c:pt>
              </c:strCache>
            </c:strRef>
          </c:tx>
          <c:marker>
            <c:symbol val="none"/>
          </c:marker>
          <c:xVal>
            <c:numRef>
              <c:f>'Log OR; C-N'!$C$2:$C$20</c:f>
              <c:numCache>
                <c:formatCode>General</c:formatCode>
                <c:ptCount val="19"/>
                <c:pt idx="0">
                  <c:v>-0.25</c:v>
                </c:pt>
                <c:pt idx="1">
                  <c:v>-0.22999999999999998</c:v>
                </c:pt>
                <c:pt idx="2">
                  <c:v>-0.21000000000000002</c:v>
                </c:pt>
                <c:pt idx="3">
                  <c:v>-0.19</c:v>
                </c:pt>
                <c:pt idx="4">
                  <c:v>-0.16999999999999998</c:v>
                </c:pt>
                <c:pt idx="5">
                  <c:v>-0.15000000000000002</c:v>
                </c:pt>
                <c:pt idx="6">
                  <c:v>-0.13</c:v>
                </c:pt>
                <c:pt idx="7">
                  <c:v>-0.11</c:v>
                </c:pt>
                <c:pt idx="8">
                  <c:v>-0.09</c:v>
                </c:pt>
                <c:pt idx="9">
                  <c:v>-7.0000000000000007E-2</c:v>
                </c:pt>
                <c:pt idx="10">
                  <c:v>-0.05</c:v>
                </c:pt>
                <c:pt idx="11">
                  <c:v>-0.03</c:v>
                </c:pt>
                <c:pt idx="12">
                  <c:v>-0.01</c:v>
                </c:pt>
                <c:pt idx="13">
                  <c:v>0.01</c:v>
                </c:pt>
                <c:pt idx="14">
                  <c:v>0.03</c:v>
                </c:pt>
                <c:pt idx="15">
                  <c:v>0.05</c:v>
                </c:pt>
                <c:pt idx="16">
                  <c:v>7.0000000000000007E-2</c:v>
                </c:pt>
                <c:pt idx="17">
                  <c:v>0.09</c:v>
                </c:pt>
                <c:pt idx="18">
                  <c:v>0.11</c:v>
                </c:pt>
              </c:numCache>
            </c:numRef>
          </c:xVal>
          <c:yVal>
            <c:numRef>
              <c:f>'Log OR; C-N'!$D$2:$D$20</c:f>
              <c:numCache>
                <c:formatCode>General</c:formatCode>
                <c:ptCount val="19"/>
                <c:pt idx="0">
                  <c:v>0</c:v>
                </c:pt>
                <c:pt idx="1">
                  <c:v>1</c:v>
                </c:pt>
                <c:pt idx="2">
                  <c:v>5</c:v>
                </c:pt>
                <c:pt idx="3">
                  <c:v>12</c:v>
                </c:pt>
                <c:pt idx="4">
                  <c:v>36</c:v>
                </c:pt>
                <c:pt idx="5">
                  <c:v>72</c:v>
                </c:pt>
                <c:pt idx="6">
                  <c:v>145</c:v>
                </c:pt>
                <c:pt idx="7">
                  <c:v>214</c:v>
                </c:pt>
                <c:pt idx="8">
                  <c:v>246</c:v>
                </c:pt>
                <c:pt idx="9">
                  <c:v>161</c:v>
                </c:pt>
                <c:pt idx="10">
                  <c:v>71</c:v>
                </c:pt>
                <c:pt idx="11">
                  <c:v>18</c:v>
                </c:pt>
                <c:pt idx="12">
                  <c:v>0</c:v>
                </c:pt>
                <c:pt idx="13">
                  <c:v>0</c:v>
                </c:pt>
                <c:pt idx="14">
                  <c:v>7</c:v>
                </c:pt>
                <c:pt idx="15">
                  <c:v>8</c:v>
                </c:pt>
                <c:pt idx="16">
                  <c:v>2</c:v>
                </c:pt>
                <c:pt idx="17">
                  <c:v>2</c:v>
                </c:pt>
                <c:pt idx="18">
                  <c:v>0</c:v>
                </c:pt>
              </c:numCache>
            </c:numRef>
          </c:yVal>
          <c:smooth val="1"/>
        </c:ser>
        <c:dLbls>
          <c:showLegendKey val="0"/>
          <c:showVal val="0"/>
          <c:showCatName val="0"/>
          <c:showSerName val="0"/>
          <c:showPercent val="0"/>
          <c:showBubbleSize val="0"/>
        </c:dLbls>
        <c:axId val="35988224"/>
        <c:axId val="35990144"/>
      </c:scatterChart>
      <c:valAx>
        <c:axId val="35988224"/>
        <c:scaling>
          <c:orientation val="minMax"/>
          <c:max val="0.30000000000000004"/>
          <c:min val="-0.30000000000000004"/>
        </c:scaling>
        <c:delete val="0"/>
        <c:axPos val="b"/>
        <c:title>
          <c:tx>
            <c:rich>
              <a:bodyPr/>
              <a:lstStyle/>
              <a:p>
                <a:pPr>
                  <a:defRPr sz="1200" b="1" i="0" u="none" strike="noStrike" baseline="0">
                    <a:solidFill>
                      <a:srgbClr val="000000"/>
                    </a:solidFill>
                    <a:latin typeface="Calibri"/>
                    <a:ea typeface="Calibri"/>
                    <a:cs typeface="Calibri"/>
                  </a:defRPr>
                </a:pPr>
                <a:r>
                  <a:rPr lang="en-US"/>
                  <a:t>log(OR)</a:t>
                </a:r>
              </a:p>
            </c:rich>
          </c:tx>
          <c:layout>
            <c:manualLayout>
              <c:xMode val="edge"/>
              <c:yMode val="edge"/>
              <c:x val="0.50259095217264504"/>
              <c:y val="0.91676101298148538"/>
            </c:manualLayout>
          </c:layout>
          <c:overlay val="0"/>
          <c:spPr>
            <a:noFill/>
            <a:ln w="25400">
              <a:noFill/>
            </a:ln>
          </c:spPr>
        </c:title>
        <c:numFmt formatCode="General" sourceLinked="1"/>
        <c:majorTickMark val="out"/>
        <c:minorTickMark val="none"/>
        <c:tickLblPos val="nextTo"/>
        <c:txPr>
          <a:bodyPr rot="-5400000" vert="horz"/>
          <a:lstStyle/>
          <a:p>
            <a:pPr>
              <a:defRPr sz="1200" b="0" i="0" u="none" strike="noStrike" baseline="0">
                <a:solidFill>
                  <a:srgbClr val="000000"/>
                </a:solidFill>
                <a:latin typeface="Calibri"/>
                <a:ea typeface="Calibri"/>
                <a:cs typeface="Calibri"/>
              </a:defRPr>
            </a:pPr>
            <a:endParaRPr lang="zh-HK"/>
          </a:p>
        </c:txPr>
        <c:crossAx val="35990144"/>
        <c:crossesAt val="0"/>
        <c:crossBetween val="midCat"/>
        <c:majorUnit val="0.1"/>
      </c:valAx>
      <c:valAx>
        <c:axId val="35990144"/>
        <c:scaling>
          <c:orientation val="minMax"/>
          <c:max val="260"/>
          <c:min val="0"/>
        </c:scaling>
        <c:delete val="0"/>
        <c:axPos val="l"/>
        <c:title>
          <c:tx>
            <c:rich>
              <a:bodyPr/>
              <a:lstStyle/>
              <a:p>
                <a:pPr algn="r">
                  <a:defRPr sz="1200" b="1" i="0" u="none" strike="noStrike" baseline="0">
                    <a:solidFill>
                      <a:srgbClr val="000000"/>
                    </a:solidFill>
                    <a:latin typeface="Calibri"/>
                    <a:ea typeface="Calibri"/>
                    <a:cs typeface="Calibri"/>
                  </a:defRPr>
                </a:pPr>
                <a:r>
                  <a:rPr lang="en-US" baseline="0"/>
                  <a:t>Number of randomizations</a:t>
                </a:r>
              </a:p>
            </c:rich>
          </c:tx>
          <c:layout>
            <c:manualLayout>
              <c:xMode val="edge"/>
              <c:yMode val="edge"/>
              <c:x val="2.1538345447224879E-2"/>
              <c:y val="0.18797490557582741"/>
            </c:manualLayout>
          </c:layout>
          <c:overlay val="0"/>
          <c:spPr>
            <a:noFill/>
            <a:ln w="25400">
              <a:noFill/>
            </a:ln>
          </c:spPr>
        </c:title>
        <c:numFmt formatCode="General" sourceLinked="1"/>
        <c:majorTickMark val="out"/>
        <c:minorTickMark val="none"/>
        <c:tickLblPos val="nextTo"/>
        <c:txPr>
          <a:bodyPr rot="0" vert="horz"/>
          <a:lstStyle/>
          <a:p>
            <a:pPr>
              <a:defRPr sz="1200" b="0" i="0" u="none" strike="noStrike" baseline="0">
                <a:solidFill>
                  <a:srgbClr val="000000"/>
                </a:solidFill>
                <a:latin typeface="Calibri"/>
                <a:ea typeface="Calibri"/>
                <a:cs typeface="Calibri"/>
              </a:defRPr>
            </a:pPr>
            <a:endParaRPr lang="zh-HK"/>
          </a:p>
        </c:txPr>
        <c:crossAx val="35988224"/>
        <c:crossesAt val="-0.30000000000000004"/>
        <c:crossBetween val="midCat"/>
        <c:majorUnit val="20"/>
      </c:valAx>
      <c:spPr>
        <a:ln>
          <a:noFill/>
        </a:ln>
      </c:spPr>
    </c:plotArea>
    <c:plotVisOnly val="1"/>
    <c:dispBlanksAs val="gap"/>
    <c:showDLblsOverMax val="0"/>
  </c:chart>
  <c:spPr>
    <a:ln>
      <a:noFill/>
    </a:ln>
  </c:spPr>
  <c:txPr>
    <a:bodyPr/>
    <a:lstStyle/>
    <a:p>
      <a:pPr>
        <a:defRPr sz="1000" b="0" i="0" u="none" strike="noStrike" baseline="0">
          <a:solidFill>
            <a:srgbClr val="000000"/>
          </a:solidFill>
          <a:latin typeface="Calibri"/>
          <a:ea typeface="Calibri"/>
          <a:cs typeface="Calibri"/>
        </a:defRPr>
      </a:pPr>
      <a:endParaRPr lang="zh-HK"/>
    </a:p>
  </c:txPr>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0.85937</cdr:x>
      <cdr:y>0.67568</cdr:y>
    </cdr:from>
    <cdr:to>
      <cdr:x>0.86133</cdr:x>
      <cdr:y>0.83871</cdr:y>
    </cdr:to>
    <cdr:cxnSp macro="">
      <cdr:nvCxnSpPr>
        <cdr:cNvPr id="3" name="Straight Connector 2"/>
        <cdr:cNvCxnSpPr/>
      </cdr:nvCxnSpPr>
      <cdr:spPr>
        <a:xfrm xmlns:a="http://schemas.openxmlformats.org/drawingml/2006/main" flipH="1" flipV="1">
          <a:off x="4714866" y="2381250"/>
          <a:ext cx="10753" cy="574558"/>
        </a:xfrm>
        <a:prstGeom xmlns:a="http://schemas.openxmlformats.org/drawingml/2006/main" prst="line">
          <a:avLst/>
        </a:prstGeom>
        <a:ln xmlns:a="http://schemas.openxmlformats.org/drawingml/2006/main" w="19050">
          <a:solidFill>
            <a:srgbClr val="FF0000"/>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0.61806</cdr:x>
      <cdr:y>0.5971</cdr:y>
    </cdr:from>
    <cdr:to>
      <cdr:x>0.96355</cdr:x>
      <cdr:y>0.68003</cdr:y>
    </cdr:to>
    <cdr:sp macro="" textlink="">
      <cdr:nvSpPr>
        <cdr:cNvPr id="4" name="TextBox 6"/>
        <cdr:cNvSpPr txBox="1"/>
      </cdr:nvSpPr>
      <cdr:spPr>
        <a:xfrm xmlns:a="http://schemas.openxmlformats.org/drawingml/2006/main">
          <a:off x="3390906" y="2104331"/>
          <a:ext cx="1895496" cy="292266"/>
        </a:xfrm>
        <a:prstGeom xmlns:a="http://schemas.openxmlformats.org/drawingml/2006/main" prst="rect">
          <a:avLst/>
        </a:prstGeom>
        <a:solidFill xmlns:a="http://schemas.openxmlformats.org/drawingml/2006/main">
          <a:schemeClr val="lt1"/>
        </a:solidFill>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200" b="1"/>
            <a:t>Observed </a:t>
          </a:r>
          <a:r>
            <a:rPr lang="en-US" sz="1200" b="1" i="0" u="none" strike="noStrike" kern="1200" baseline="0">
              <a:solidFill>
                <a:sysClr val="windowText" lastClr="000000"/>
              </a:solidFill>
              <a:latin typeface="+mn-lt"/>
              <a:ea typeface="+mn-ea"/>
              <a:cs typeface="+mn-cs"/>
            </a:rPr>
            <a:t>log(OR) = 0.227</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EB98E5-6CF2-4413-9E60-B96351F30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51</Pages>
  <Words>13858</Words>
  <Characters>78992</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92665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Lawrence</dc:creator>
  <cp:lastModifiedBy>IIL7</cp:lastModifiedBy>
  <cp:revision>11</cp:revision>
  <cp:lastPrinted>2013-08-13T06:37:00Z</cp:lastPrinted>
  <dcterms:created xsi:type="dcterms:W3CDTF">2013-08-13T22:40:00Z</dcterms:created>
  <dcterms:modified xsi:type="dcterms:W3CDTF">2013-09-10T02:28:00Z</dcterms:modified>
</cp:coreProperties>
</file>